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D5AEF" w14:textId="77777777" w:rsidR="00C95588" w:rsidRPr="0011173D" w:rsidRDefault="00C9558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 New Roman" w:eastAsia="Arial" w:hAnsi="Times  New Roman" w:cs="Arial"/>
        </w:rPr>
      </w:pPr>
    </w:p>
    <w:tbl>
      <w:tblPr>
        <w:tblStyle w:val="a"/>
        <w:tblW w:w="9147" w:type="dxa"/>
        <w:tblInd w:w="-171" w:type="dxa"/>
        <w:tblLayout w:type="fixed"/>
        <w:tblLook w:val="0400" w:firstRow="0" w:lastRow="0" w:firstColumn="0" w:lastColumn="0" w:noHBand="0" w:noVBand="1"/>
      </w:tblPr>
      <w:tblGrid>
        <w:gridCol w:w="9147"/>
      </w:tblGrid>
      <w:tr w:rsidR="00C95588" w:rsidRPr="0011173D" w14:paraId="2FECF121" w14:textId="77777777">
        <w:trPr>
          <w:trHeight w:val="13671"/>
        </w:trPr>
        <w:tc>
          <w:tcPr>
            <w:tcW w:w="9147" w:type="dxa"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  <w:vAlign w:val="bottom"/>
          </w:tcPr>
          <w:p w14:paraId="26466A9A" w14:textId="77777777" w:rsidR="00C95588" w:rsidRPr="0011173D" w:rsidRDefault="00000000">
            <w:pPr>
              <w:spacing w:after="394"/>
              <w:ind w:left="219"/>
              <w:jc w:val="center"/>
              <w:rPr>
                <w:rFonts w:ascii="Times  New Roman" w:hAnsi="Times  New Roman"/>
              </w:rPr>
            </w:pPr>
            <w:r w:rsidRPr="0011173D">
              <w:rPr>
                <w:rFonts w:ascii="Times  New Roman" w:hAnsi="Times  New Roman"/>
              </w:rPr>
              <w:lastRenderedPageBreak/>
              <w:t xml:space="preserve">TRƯỜNG CAO ĐẲNG FPT POLYTECHNIC </w:t>
            </w:r>
          </w:p>
          <w:p w14:paraId="76746DC2" w14:textId="77777777" w:rsidR="00C95588" w:rsidRPr="0011173D" w:rsidRDefault="00000000">
            <w:pPr>
              <w:spacing w:after="73"/>
              <w:ind w:left="215"/>
              <w:jc w:val="center"/>
              <w:rPr>
                <w:rFonts w:ascii="Times  New Roman" w:hAnsi="Times  New Roman"/>
              </w:rPr>
            </w:pPr>
            <w:r w:rsidRPr="0011173D">
              <w:rPr>
                <w:rFonts w:ascii="Times  New Roman" w:eastAsia="Courier New" w:hAnsi="Times  New Roman" w:cs="Courier New"/>
                <w:b/>
                <w:sz w:val="34"/>
                <w:szCs w:val="34"/>
              </w:rPr>
              <w:t>---</w:t>
            </w:r>
            <w:r w:rsidRPr="0011173D">
              <w:rPr>
                <w:rFonts w:ascii="Segoe UI Symbol" w:eastAsia="Noto Sans Symbols" w:hAnsi="Segoe UI Symbol" w:cs="Segoe UI Symbol"/>
                <w:sz w:val="34"/>
                <w:szCs w:val="34"/>
              </w:rPr>
              <w:t>🙠🕮🙢</w:t>
            </w:r>
            <w:r w:rsidRPr="0011173D">
              <w:rPr>
                <w:rFonts w:ascii="Times  New Roman" w:eastAsia="Courier New" w:hAnsi="Times  New Roman" w:cs="Courier New"/>
                <w:b/>
                <w:sz w:val="34"/>
                <w:szCs w:val="34"/>
              </w:rPr>
              <w:t>---</w:t>
            </w:r>
            <w:r w:rsidRPr="0011173D">
              <w:rPr>
                <w:rFonts w:ascii="Times  New Roman" w:eastAsia="Times New Roman" w:hAnsi="Times  New Roman" w:cs="Times New Roman"/>
                <w:sz w:val="36"/>
                <w:szCs w:val="36"/>
              </w:rPr>
              <w:t xml:space="preserve"> </w:t>
            </w:r>
          </w:p>
          <w:p w14:paraId="6BA3A72E" w14:textId="77777777" w:rsidR="00C95588" w:rsidRPr="0011173D" w:rsidRDefault="00000000">
            <w:pPr>
              <w:spacing w:after="206"/>
              <w:ind w:right="17"/>
              <w:jc w:val="center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sz w:val="16"/>
                <w:szCs w:val="16"/>
              </w:rPr>
              <w:t xml:space="preserve"> </w:t>
            </w:r>
          </w:p>
          <w:p w14:paraId="00518BB9" w14:textId="77777777" w:rsidR="00C95588" w:rsidRPr="0011173D" w:rsidRDefault="00000000">
            <w:pPr>
              <w:spacing w:after="171"/>
              <w:ind w:right="18"/>
              <w:jc w:val="center"/>
              <w:rPr>
                <w:rFonts w:ascii="Times  New Roman" w:hAnsi="Times  New Roman"/>
              </w:rPr>
            </w:pPr>
            <w:r w:rsidRPr="0011173D">
              <w:rPr>
                <w:rFonts w:ascii="Times  New Roman" w:hAnsi="Times  New Roman"/>
                <w:noProof/>
              </w:rPr>
              <w:drawing>
                <wp:inline distT="0" distB="0" distL="0" distR="0" wp14:anchorId="49AB4799" wp14:editId="4AE6830F">
                  <wp:extent cx="2438400" cy="847344"/>
                  <wp:effectExtent l="0" t="0" r="0" b="0"/>
                  <wp:docPr id="159260" name="image22.jpg" descr="A logo of a company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 descr="A logo of a company&#10;&#10;Description automatically generated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8473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11173D">
              <w:rPr>
                <w:rFonts w:ascii="Times  New Roman" w:eastAsia="Times New Roman" w:hAnsi="Times  New Roman" w:cs="Times New Roman"/>
                <w:sz w:val="16"/>
                <w:szCs w:val="16"/>
              </w:rPr>
              <w:t xml:space="preserve"> </w:t>
            </w:r>
          </w:p>
          <w:p w14:paraId="5369DCFF" w14:textId="77777777" w:rsidR="00C95588" w:rsidRPr="0011173D" w:rsidRDefault="00000000">
            <w:pPr>
              <w:spacing w:after="416"/>
              <w:ind w:right="17"/>
              <w:jc w:val="center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sz w:val="16"/>
                <w:szCs w:val="16"/>
              </w:rPr>
              <w:t xml:space="preserve"> </w:t>
            </w:r>
          </w:p>
          <w:p w14:paraId="1F500399" w14:textId="77777777" w:rsidR="00C95588" w:rsidRPr="0011173D" w:rsidRDefault="00000000">
            <w:pPr>
              <w:spacing w:after="328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sz w:val="38"/>
                <w:szCs w:val="38"/>
              </w:rPr>
              <w:t xml:space="preserve"> </w:t>
            </w:r>
          </w:p>
          <w:p w14:paraId="5BA6C817" w14:textId="77777777" w:rsidR="00C95588" w:rsidRPr="0011173D" w:rsidRDefault="00000000">
            <w:pPr>
              <w:spacing w:after="384"/>
              <w:ind w:right="55"/>
              <w:jc w:val="center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b/>
                <w:sz w:val="40"/>
                <w:szCs w:val="40"/>
              </w:rPr>
              <w:t>DỰ ÁN 1</w:t>
            </w:r>
            <w:r w:rsidRPr="0011173D">
              <w:rPr>
                <w:rFonts w:ascii="Times  New Roman" w:eastAsia="Times New Roman" w:hAnsi="Times  New Roman" w:cs="Times New Roman"/>
                <w:sz w:val="40"/>
                <w:szCs w:val="40"/>
              </w:rPr>
              <w:t xml:space="preserve"> </w:t>
            </w:r>
          </w:p>
          <w:p w14:paraId="28570D72" w14:textId="77777777" w:rsidR="00C95588" w:rsidRPr="0011173D" w:rsidRDefault="00000000">
            <w:pPr>
              <w:spacing w:after="171"/>
              <w:ind w:right="58"/>
              <w:jc w:val="center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b/>
                <w:sz w:val="32"/>
                <w:szCs w:val="32"/>
              </w:rPr>
              <w:t>(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32"/>
                <w:szCs w:val="32"/>
              </w:rPr>
              <w:t>Ngành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32"/>
                <w:szCs w:val="32"/>
              </w:rPr>
              <w:t xml:space="preserve">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32"/>
                <w:szCs w:val="32"/>
              </w:rPr>
              <w:t>Thiết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32"/>
                <w:szCs w:val="32"/>
              </w:rPr>
              <w:t>kế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32"/>
                <w:szCs w:val="32"/>
              </w:rPr>
              <w:t xml:space="preserve"> website)</w:t>
            </w:r>
            <w:r w:rsidRPr="0011173D">
              <w:rPr>
                <w:rFonts w:ascii="Times  New Roman" w:eastAsia="Times New Roman" w:hAnsi="Times  New Roman" w:cs="Times New Roman"/>
                <w:b/>
                <w:sz w:val="52"/>
                <w:szCs w:val="52"/>
              </w:rPr>
              <w:t xml:space="preserve"> </w:t>
            </w:r>
            <w:r w:rsidRPr="0011173D">
              <w:rPr>
                <w:rFonts w:ascii="Times  New Roman" w:eastAsia="Times New Roman" w:hAnsi="Times  New Roman" w:cs="Times New Roman"/>
                <w:sz w:val="52"/>
                <w:szCs w:val="52"/>
              </w:rPr>
              <w:t xml:space="preserve"> </w:t>
            </w:r>
          </w:p>
          <w:p w14:paraId="2EABA841" w14:textId="77777777" w:rsidR="00C95588" w:rsidRPr="0011173D" w:rsidRDefault="00000000">
            <w:pPr>
              <w:spacing w:after="234"/>
              <w:ind w:right="56"/>
              <w:jc w:val="center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b/>
                <w:sz w:val="40"/>
                <w:szCs w:val="40"/>
              </w:rPr>
              <w:t xml:space="preserve">Website Bán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40"/>
                <w:szCs w:val="40"/>
              </w:rPr>
              <w:t>Quần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40"/>
                <w:szCs w:val="40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40"/>
                <w:szCs w:val="40"/>
              </w:rPr>
              <w:t>Áo</w:t>
            </w:r>
            <w:proofErr w:type="spellEnd"/>
          </w:p>
          <w:p w14:paraId="0A62974A" w14:textId="77777777" w:rsidR="00C95588" w:rsidRPr="0011173D" w:rsidRDefault="00000000">
            <w:pPr>
              <w:tabs>
                <w:tab w:val="center" w:pos="1831"/>
                <w:tab w:val="center" w:pos="1454"/>
                <w:tab w:val="center" w:pos="4681"/>
              </w:tabs>
              <w:spacing w:after="57"/>
              <w:rPr>
                <w:rFonts w:ascii="Times  New Roman" w:hAnsi="Times  New Roman"/>
              </w:rPr>
            </w:pPr>
            <w:r w:rsidRPr="0011173D">
              <w:rPr>
                <w:rFonts w:ascii="Times  New Roman" w:hAnsi="Times  New Roman"/>
              </w:rPr>
              <w:t xml:space="preserve">      </w:t>
            </w:r>
            <w:r w:rsidRPr="0011173D">
              <w:rPr>
                <w:rFonts w:ascii="Times  New Roman" w:hAnsi="Times  New Roman"/>
              </w:rPr>
              <w:tab/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>Giảng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>viên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>hướng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>dẫn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 xml:space="preserve">: </w:t>
            </w:r>
            <w:r w:rsidRPr="0011173D">
              <w:rPr>
                <w:rFonts w:ascii="Times  New Roman" w:hAnsi="Times  New Roman"/>
              </w:rPr>
              <w:t xml:space="preserve"> </w:t>
            </w:r>
            <w:r w:rsidRPr="0011173D">
              <w:rPr>
                <w:rFonts w:ascii="Times  New Roman" w:hAnsi="Times  New Roman"/>
              </w:rPr>
              <w:tab/>
              <w:t xml:space="preserve">        </w:t>
            </w: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    </w:t>
            </w:r>
            <w:r w:rsidRPr="0011173D">
              <w:rPr>
                <w:rFonts w:ascii="Times  New Roman" w:eastAsia="Times New Roman" w:hAnsi="Times  New Roman" w:cs="Times New Roman"/>
                <w:b/>
                <w:sz w:val="32"/>
                <w:szCs w:val="32"/>
              </w:rPr>
              <w:t xml:space="preserve">Nguyễn Xuân Huy </w:t>
            </w:r>
          </w:p>
          <w:p w14:paraId="0352A4EA" w14:textId="77777777" w:rsidR="00C95588" w:rsidRPr="0011173D" w:rsidRDefault="00000000">
            <w:pPr>
              <w:spacing w:after="220"/>
              <w:ind w:right="313"/>
              <w:jc w:val="center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b/>
                <w:sz w:val="32"/>
                <w:szCs w:val="32"/>
              </w:rPr>
              <w:t xml:space="preserve">         (Huynx15) </w:t>
            </w:r>
          </w:p>
          <w:p w14:paraId="148D4CDF" w14:textId="77777777" w:rsidR="00C95588" w:rsidRPr="0011173D" w:rsidRDefault="00000000">
            <w:pPr>
              <w:spacing w:after="173" w:line="319" w:lineRule="auto"/>
              <w:ind w:left="3545" w:right="662" w:hanging="2890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 xml:space="preserve">Sinh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>viên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>thực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  <w:t xml:space="preserve">: </w:t>
            </w: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ab/>
              <w:t xml:space="preserve">     Nguyễn Minh Đức – PH39457 (NT) </w:t>
            </w:r>
          </w:p>
          <w:p w14:paraId="0BCAD2C5" w14:textId="77777777" w:rsidR="00C95588" w:rsidRPr="0011173D" w:rsidRDefault="00000000">
            <w:pPr>
              <w:spacing w:after="258"/>
              <w:ind w:left="3543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   Nguyễn Huy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Thuận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– PH39027</w:t>
            </w:r>
          </w:p>
          <w:p w14:paraId="7F048C2E" w14:textId="77777777" w:rsidR="00C95588" w:rsidRPr="0011173D" w:rsidRDefault="00000000">
            <w:pPr>
              <w:spacing w:after="237"/>
              <w:ind w:left="3543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    Nguyễn Ngọc Minh– PH3</w:t>
            </w:r>
            <w:sdt>
              <w:sdtPr>
                <w:rPr>
                  <w:rFonts w:ascii="Times  New Roman" w:hAnsi="Times  New Roman"/>
                </w:rPr>
                <w:tag w:val="goog_rdk_0"/>
                <w:id w:val="67465871"/>
              </w:sdtPr>
              <w:sdtContent>
                <w:ins w:id="0" w:author="Nguyen Ngoc Minh PH 3 5 6 2 7" w:date="2023-11-07T15:39:00Z">
                  <w:r w:rsidRPr="0011173D">
                    <w:rPr>
                      <w:rFonts w:ascii="Times  New Roman" w:eastAsia="Times New Roman" w:hAnsi="Times  New Roman" w:cs="Times New Roman"/>
                      <w:sz w:val="28"/>
                      <w:szCs w:val="28"/>
                    </w:rPr>
                    <w:t>5627</w:t>
                  </w:r>
                </w:ins>
              </w:sdtContent>
            </w:sdt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  <w:p w14:paraId="6C82BEE3" w14:textId="77777777" w:rsidR="00C95588" w:rsidRPr="0011173D" w:rsidRDefault="00000000">
            <w:pPr>
              <w:spacing w:after="220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sz w:val="30"/>
                <w:szCs w:val="30"/>
              </w:rPr>
              <w:t xml:space="preserve"> </w:t>
            </w:r>
          </w:p>
          <w:p w14:paraId="6EE2062B" w14:textId="77777777" w:rsidR="00C95588" w:rsidRPr="0011173D" w:rsidRDefault="00000000">
            <w:pPr>
              <w:spacing w:after="222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sz w:val="30"/>
                <w:szCs w:val="30"/>
              </w:rPr>
              <w:t xml:space="preserve"> </w:t>
            </w:r>
          </w:p>
          <w:p w14:paraId="70139BA0" w14:textId="77777777" w:rsidR="00C95588" w:rsidRPr="0011173D" w:rsidRDefault="00000000">
            <w:pPr>
              <w:spacing w:after="2" w:line="411" w:lineRule="auto"/>
              <w:ind w:right="5786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b/>
                <w:sz w:val="30"/>
                <w:szCs w:val="30"/>
              </w:rPr>
              <w:t xml:space="preserve">                                        </w:t>
            </w:r>
            <w:r w:rsidRPr="0011173D">
              <w:rPr>
                <w:rFonts w:ascii="Times  New Roman" w:eastAsia="Times New Roman" w:hAnsi="Times  New Roman" w:cs="Times New Roman"/>
                <w:sz w:val="30"/>
                <w:szCs w:val="30"/>
              </w:rPr>
              <w:t xml:space="preserve">  </w:t>
            </w:r>
          </w:p>
          <w:p w14:paraId="3B463AA4" w14:textId="77777777" w:rsidR="00C95588" w:rsidRPr="0011173D" w:rsidRDefault="00000000">
            <w:pPr>
              <w:spacing w:after="205"/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sz w:val="30"/>
                <w:szCs w:val="30"/>
              </w:rPr>
              <w:t xml:space="preserve"> </w:t>
            </w:r>
          </w:p>
          <w:p w14:paraId="1044869D" w14:textId="77777777" w:rsidR="00C95588" w:rsidRPr="0011173D" w:rsidRDefault="00000000">
            <w:pPr>
              <w:rPr>
                <w:rFonts w:ascii="Times  New Roman" w:hAnsi="Times  New Roman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 </w:t>
            </w: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ab/>
            </w:r>
            <w:r w:rsidRPr="0011173D">
              <w:rPr>
                <w:rFonts w:ascii="Times  New Roman" w:hAnsi="Times  New Roman"/>
                <w:noProof/>
              </w:rPr>
              <mc:AlternateContent>
                <mc:Choice Requires="wpg">
                  <w:drawing>
                    <wp:inline distT="0" distB="0" distL="0" distR="0" wp14:anchorId="083EC56C" wp14:editId="6B287415">
                      <wp:extent cx="198120" cy="106680"/>
                      <wp:effectExtent l="0" t="0" r="0" b="0"/>
                      <wp:docPr id="159239" name="Group 1592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8120" cy="106680"/>
                                <a:chOff x="5237025" y="3716375"/>
                                <a:chExt cx="217950" cy="128050"/>
                              </a:xfrm>
                            </wpg:grpSpPr>
                            <wpg:grpSp>
                              <wpg:cNvPr id="1299212203" name="Group 1299212203"/>
                              <wpg:cNvGrpSpPr/>
                              <wpg:grpSpPr>
                                <a:xfrm>
                                  <a:off x="5246940" y="3726660"/>
                                  <a:ext cx="198120" cy="106680"/>
                                  <a:chOff x="0" y="0"/>
                                  <a:chExt cx="198120" cy="106680"/>
                                </a:xfrm>
                              </wpg:grpSpPr>
                              <wps:wsp>
                                <wps:cNvPr id="1172758392" name="Rectangle 1172758392"/>
                                <wps:cNvSpPr/>
                                <wps:spPr>
                                  <a:xfrm>
                                    <a:off x="0" y="0"/>
                                    <a:ext cx="198100" cy="1066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9C979C8" w14:textId="77777777" w:rsidR="00C95588" w:rsidRDefault="00C95588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168755058" name="Freeform: Shape 1168755058"/>
                                <wps:cNvSpPr/>
                                <wps:spPr>
                                  <a:xfrm>
                                    <a:off x="0" y="0"/>
                                    <a:ext cx="198120" cy="106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98120" h="106680" extrusionOk="0">
                                        <a:moveTo>
                                          <a:pt x="111760" y="0"/>
                                        </a:moveTo>
                                        <a:lnTo>
                                          <a:pt x="146177" y="10668"/>
                                        </a:lnTo>
                                        <a:lnTo>
                                          <a:pt x="180975" y="32003"/>
                                        </a:lnTo>
                                        <a:lnTo>
                                          <a:pt x="198120" y="74676"/>
                                        </a:lnTo>
                                        <a:lnTo>
                                          <a:pt x="198120" y="96012"/>
                                        </a:lnTo>
                                        <a:lnTo>
                                          <a:pt x="172085" y="106680"/>
                                        </a:lnTo>
                                        <a:lnTo>
                                          <a:pt x="137795" y="85344"/>
                                        </a:lnTo>
                                        <a:lnTo>
                                          <a:pt x="85852" y="64008"/>
                                        </a:lnTo>
                                        <a:lnTo>
                                          <a:pt x="60325" y="64008"/>
                                        </a:lnTo>
                                        <a:lnTo>
                                          <a:pt x="34290" y="74676"/>
                                        </a:lnTo>
                                        <a:lnTo>
                                          <a:pt x="8382" y="85344"/>
                                        </a:lnTo>
                                        <a:lnTo>
                                          <a:pt x="0" y="85344"/>
                                        </a:lnTo>
                                        <a:lnTo>
                                          <a:pt x="0" y="74676"/>
                                        </a:lnTo>
                                        <a:lnTo>
                                          <a:pt x="17145" y="53339"/>
                                        </a:lnTo>
                                        <a:lnTo>
                                          <a:pt x="68707" y="10668"/>
                                        </a:lnTo>
                                        <a:lnTo>
                                          <a:pt x="11176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554978613" name="Freeform: Shape 1554978613"/>
                                <wps:cNvSpPr/>
                                <wps:spPr>
                                  <a:xfrm>
                                    <a:off x="0" y="0"/>
                                    <a:ext cx="198120" cy="106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98120" h="106680" extrusionOk="0">
                                        <a:moveTo>
                                          <a:pt x="198120" y="96012"/>
                                        </a:moveTo>
                                        <a:lnTo>
                                          <a:pt x="198120" y="74676"/>
                                        </a:lnTo>
                                        <a:lnTo>
                                          <a:pt x="180975" y="32003"/>
                                        </a:lnTo>
                                        <a:lnTo>
                                          <a:pt x="146177" y="10668"/>
                                        </a:lnTo>
                                        <a:lnTo>
                                          <a:pt x="111760" y="0"/>
                                        </a:lnTo>
                                        <a:lnTo>
                                          <a:pt x="68707" y="10668"/>
                                        </a:lnTo>
                                        <a:lnTo>
                                          <a:pt x="17145" y="53339"/>
                                        </a:lnTo>
                                        <a:lnTo>
                                          <a:pt x="0" y="74676"/>
                                        </a:lnTo>
                                        <a:lnTo>
                                          <a:pt x="0" y="85344"/>
                                        </a:lnTo>
                                        <a:lnTo>
                                          <a:pt x="8382" y="85344"/>
                                        </a:lnTo>
                                        <a:lnTo>
                                          <a:pt x="34290" y="74676"/>
                                        </a:lnTo>
                                        <a:lnTo>
                                          <a:pt x="60325" y="64008"/>
                                        </a:lnTo>
                                        <a:lnTo>
                                          <a:pt x="85852" y="64008"/>
                                        </a:lnTo>
                                        <a:lnTo>
                                          <a:pt x="137795" y="85344"/>
                                        </a:lnTo>
                                        <a:lnTo>
                                          <a:pt x="172085" y="106680"/>
                                        </a:lnTo>
                                        <a:lnTo>
                                          <a:pt x="198120" y="9601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19800" cap="flat" cmpd="sng">
                                    <a:solidFill>
                                      <a:srgbClr val="FFFFFF"/>
                                    </a:solidFill>
                                    <a:prstDash val="solid"/>
                                    <a:miter lim="127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3EC56C" id="Group 159239" o:spid="_x0000_s1026" style="width:15.6pt;height:8.4pt;mso-position-horizontal-relative:char;mso-position-vertical-relative:line" coordorigin="52370,37163" coordsize="2179,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">
                      <v:group id="Group 1299212203" o:spid="_x0000_s1027" style="position:absolute;left:52469;top:37266;width:1981;height:1067" coordsize="19812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">
                        <v:rect id="Rectangle 1172758392" o:spid="_x0000_s1028" style="position:absolute;width:198100;height:106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" filled="f" stroked="f">
                          <v:textbox inset="2.53958mm,2.53958mm,2.53958mm,2.53958mm">
                            <w:txbxContent>
                              <w:p w14:paraId="59C979C8" w14:textId="77777777" w:rsidR="00C95588" w:rsidRDefault="00C9558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1168755058" o:spid="_x0000_s1029" style="position:absolute;width:198120;height:106680;visibility:visible;mso-wrap-style:square;v-text-anchor:middle" coordsize="19812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" path="m111760,r34417,10668l180975,32003r17145,42673l198120,96012r-26035,10668l137795,85344,85852,64008r-25527,l34290,74676,8382,85344,,85344,,74676,17145,53339,68707,10668,111760,xe" stroked="f">
                          <v:path arrowok="t" o:extrusionok="f"/>
                        </v:shape>
                        <v:shape id="Freeform: Shape 1554978613" o:spid="_x0000_s1030" style="position:absolute;width:198120;height:106680;visibility:visible;mso-wrap-style:square;v-text-anchor:middle" coordsize="19812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" path="m198120,96012r,-21336l180975,32003,146177,10668,111760,,68707,10668,17145,53339,,74676,,85344r8382,l34290,74676,60325,64008r25527,l137795,85344r34290,21336l198120,96012xe" filled="f" strokecolor="white" strokeweight=".55mm">
                          <v:stroke startarrowwidth="narrow" startarrowlength="short" endarrowwidth="narrow" endarrowlength="short" miterlimit="83231f" joinstyle="miter"/>
                          <v:path arrowok="t" o:extrusionok="f"/>
                        </v:shape>
                      </v:group>
                      <w10:anchorlock/>
                    </v:group>
                  </w:pict>
                </mc:Fallback>
              </mc:AlternateContent>
            </w:r>
            <w:r w:rsidRPr="0011173D">
              <w:rPr>
                <w:rFonts w:ascii="Times  New Roman" w:hAnsi="Times  New Roman"/>
              </w:rPr>
              <w:tab/>
            </w:r>
            <w:r w:rsidRPr="0011173D">
              <w:rPr>
                <w:rFonts w:ascii="Times  New Roman" w:hAnsi="Times  New Roman"/>
                <w:noProof/>
              </w:rPr>
              <mc:AlternateContent>
                <mc:Choice Requires="wpg">
                  <w:drawing>
                    <wp:inline distT="0" distB="0" distL="0" distR="0" wp14:anchorId="09FA3E25" wp14:editId="602ED64D">
                      <wp:extent cx="198120" cy="106680"/>
                      <wp:effectExtent l="0" t="0" r="0" b="0"/>
                      <wp:docPr id="159238" name="Group 1592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8120" cy="106680"/>
                                <a:chOff x="5237025" y="3716450"/>
                                <a:chExt cx="217950" cy="127700"/>
                              </a:xfrm>
                            </wpg:grpSpPr>
                            <wpg:grpSp>
                              <wpg:cNvPr id="404405177" name="Group 404405177"/>
                              <wpg:cNvGrpSpPr/>
                              <wpg:grpSpPr>
                                <a:xfrm>
                                  <a:off x="5246940" y="3726660"/>
                                  <a:ext cx="198120" cy="106680"/>
                                  <a:chOff x="0" y="0"/>
                                  <a:chExt cx="198120" cy="106680"/>
                                </a:xfrm>
                              </wpg:grpSpPr>
                              <wps:wsp>
                                <wps:cNvPr id="1094384199" name="Rectangle 1094384199"/>
                                <wps:cNvSpPr/>
                                <wps:spPr>
                                  <a:xfrm>
                                    <a:off x="0" y="0"/>
                                    <a:ext cx="198100" cy="1066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C4D630E" w14:textId="77777777" w:rsidR="00C95588" w:rsidRDefault="00C95588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76913632" name="Freeform: Shape 376913632"/>
                                <wps:cNvSpPr/>
                                <wps:spPr>
                                  <a:xfrm>
                                    <a:off x="0" y="0"/>
                                    <a:ext cx="198120" cy="106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98120" h="106680" extrusionOk="0">
                                        <a:moveTo>
                                          <a:pt x="94614" y="0"/>
                                        </a:moveTo>
                                        <a:lnTo>
                                          <a:pt x="137795" y="10668"/>
                                        </a:lnTo>
                                        <a:lnTo>
                                          <a:pt x="189357" y="53339"/>
                                        </a:lnTo>
                                        <a:lnTo>
                                          <a:pt x="198120" y="74676"/>
                                        </a:lnTo>
                                        <a:lnTo>
                                          <a:pt x="198120" y="85344"/>
                                        </a:lnTo>
                                        <a:lnTo>
                                          <a:pt x="189357" y="85344"/>
                                        </a:lnTo>
                                        <a:lnTo>
                                          <a:pt x="172085" y="74676"/>
                                        </a:lnTo>
                                        <a:lnTo>
                                          <a:pt x="137795" y="64008"/>
                                        </a:lnTo>
                                        <a:lnTo>
                                          <a:pt x="111760" y="64008"/>
                                        </a:lnTo>
                                        <a:lnTo>
                                          <a:pt x="68707" y="85344"/>
                                        </a:lnTo>
                                        <a:lnTo>
                                          <a:pt x="34289" y="106680"/>
                                        </a:lnTo>
                                        <a:lnTo>
                                          <a:pt x="0" y="96012"/>
                                        </a:lnTo>
                                        <a:lnTo>
                                          <a:pt x="0" y="74676"/>
                                        </a:lnTo>
                                        <a:lnTo>
                                          <a:pt x="25526" y="32003"/>
                                        </a:lnTo>
                                        <a:lnTo>
                                          <a:pt x="51562" y="10668"/>
                                        </a:lnTo>
                                        <a:lnTo>
                                          <a:pt x="9461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55538000" name="Freeform: Shape 55538000"/>
                                <wps:cNvSpPr/>
                                <wps:spPr>
                                  <a:xfrm>
                                    <a:off x="0" y="0"/>
                                    <a:ext cx="198120" cy="106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98120" h="106680" extrusionOk="0">
                                        <a:moveTo>
                                          <a:pt x="0" y="96012"/>
                                        </a:moveTo>
                                        <a:lnTo>
                                          <a:pt x="0" y="74676"/>
                                        </a:lnTo>
                                        <a:lnTo>
                                          <a:pt x="25526" y="32003"/>
                                        </a:lnTo>
                                        <a:lnTo>
                                          <a:pt x="51562" y="10668"/>
                                        </a:lnTo>
                                        <a:lnTo>
                                          <a:pt x="94614" y="0"/>
                                        </a:lnTo>
                                        <a:lnTo>
                                          <a:pt x="137795" y="10668"/>
                                        </a:lnTo>
                                        <a:lnTo>
                                          <a:pt x="189357" y="53339"/>
                                        </a:lnTo>
                                        <a:lnTo>
                                          <a:pt x="198120" y="74676"/>
                                        </a:lnTo>
                                        <a:lnTo>
                                          <a:pt x="198120" y="85344"/>
                                        </a:lnTo>
                                        <a:lnTo>
                                          <a:pt x="189357" y="85344"/>
                                        </a:lnTo>
                                        <a:lnTo>
                                          <a:pt x="172085" y="74676"/>
                                        </a:lnTo>
                                        <a:lnTo>
                                          <a:pt x="137795" y="64008"/>
                                        </a:lnTo>
                                        <a:lnTo>
                                          <a:pt x="111760" y="64008"/>
                                        </a:lnTo>
                                        <a:lnTo>
                                          <a:pt x="68707" y="85344"/>
                                        </a:lnTo>
                                        <a:lnTo>
                                          <a:pt x="34289" y="106680"/>
                                        </a:lnTo>
                                        <a:lnTo>
                                          <a:pt x="0" y="9601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noFill/>
                                  <a:ln w="19800" cap="flat" cmpd="sng">
                                    <a:solidFill>
                                      <a:srgbClr val="FFFFFF"/>
                                    </a:solidFill>
                                    <a:prstDash val="solid"/>
                                    <a:miter lim="127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FA3E25" id="Group 159238" o:spid="_x0000_s1031" style="width:15.6pt;height:8.4pt;mso-position-horizontal-relative:char;mso-position-vertical-relative:line" coordorigin="52370,37164" coordsize="2179,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">
                      <v:group id="Group 404405177" o:spid="_x0000_s1032" style="position:absolute;left:52469;top:37266;width:1981;height:1067" coordsize="19812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">
                        <v:rect id="Rectangle 1094384199" o:spid="_x0000_s1033" style="position:absolute;width:198100;height:106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" filled="f" stroked="f">
                          <v:textbox inset="2.53958mm,2.53958mm,2.53958mm,2.53958mm">
                            <w:txbxContent>
                              <w:p w14:paraId="5C4D630E" w14:textId="77777777" w:rsidR="00C95588" w:rsidRDefault="00C9558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376913632" o:spid="_x0000_s1034" style="position:absolute;width:198120;height:106680;visibility:visible;mso-wrap-style:square;v-text-anchor:middle" coordsize="19812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" path="m94614,r43181,10668l189357,53339r8763,21337l198120,85344r-8763,l172085,74676,137795,64008r-26035,l68707,85344,34289,106680,,96012,,74676,25526,32003,51562,10668,94614,xe" stroked="f">
                          <v:path arrowok="t" o:extrusionok="f"/>
                        </v:shape>
                        <v:shape id="Freeform: Shape 55538000" o:spid="_x0000_s1035" style="position:absolute;width:198120;height:106680;visibility:visible;mso-wrap-style:square;v-text-anchor:middle" coordsize="19812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" path="m,96012l,74676,25526,32003,51562,10668,94614,r43181,10668l189357,53339r8763,21337l198120,85344r-8763,l172085,74676,137795,64008r-26035,l68707,85344,34289,106680,,96012xe" filled="f" strokecolor="white" strokeweight=".55mm">
                          <v:stroke startarrowwidth="narrow" startarrowlength="short" endarrowwidth="narrow" endarrowlength="short" miterlimit="83231f" joinstyle="miter"/>
                          <v:path arrowok="t" o:extrusionok="f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14:paraId="2FEB4C64" w14:textId="77777777" w:rsidR="00C95588" w:rsidRPr="0011173D" w:rsidRDefault="00000000">
      <w:pPr>
        <w:jc w:val="center"/>
        <w:rPr>
          <w:rFonts w:ascii="Times  New Roman" w:eastAsia="Times" w:hAnsi="Times  New Roman" w:cs="Times"/>
          <w:b/>
          <w:color w:val="4A86E8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lastRenderedPageBreak/>
        <w:t xml:space="preserve">PHẦN 1: GIỚI THIỆU ĐỀ TÀI </w:t>
      </w:r>
    </w:p>
    <w:p w14:paraId="70DE6427" w14:textId="77777777" w:rsidR="00C95588" w:rsidRPr="0011173D" w:rsidRDefault="00000000">
      <w:pPr>
        <w:rPr>
          <w:rFonts w:ascii="Times  New Roman" w:eastAsia="Times" w:hAnsi="Times  New Roman" w:cs="Times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1.1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Giới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thiệu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đề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tài</w:t>
      </w:r>
      <w:proofErr w:type="spellEnd"/>
    </w:p>
    <w:p w14:paraId="1EB5257B" w14:textId="77777777" w:rsidR="00C95588" w:rsidRPr="0011173D" w:rsidRDefault="00000000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1.1.1.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Tên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đề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tài</w:t>
      </w:r>
      <w:proofErr w:type="spellEnd"/>
    </w:p>
    <w:p w14:paraId="266B9629" w14:textId="77777777" w:rsidR="00C95588" w:rsidRPr="0011173D" w:rsidRDefault="00000000">
      <w:pPr>
        <w:rPr>
          <w:rFonts w:ascii="Times  New Roman" w:eastAsia="Times" w:hAnsi="Times  New Roman" w:cs="Times"/>
          <w:b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ab/>
      </w:r>
      <w:r w:rsidRPr="0011173D">
        <w:rPr>
          <w:rFonts w:ascii="Times  New Roman" w:eastAsia="Times" w:hAnsi="Times  New Roman" w:cs="Times"/>
          <w:b/>
          <w:sz w:val="32"/>
          <w:szCs w:val="32"/>
        </w:rPr>
        <w:t>“</w:t>
      </w:r>
      <w:proofErr w:type="spellStart"/>
      <w:r w:rsidRPr="0011173D">
        <w:rPr>
          <w:rFonts w:ascii="Times  New Roman" w:eastAsia="Times" w:hAnsi="Times  New Roman" w:cs="Times"/>
          <w:b/>
          <w:sz w:val="32"/>
          <w:szCs w:val="32"/>
        </w:rPr>
        <w:t>Xây</w:t>
      </w:r>
      <w:proofErr w:type="spellEnd"/>
      <w:r w:rsidRPr="0011173D">
        <w:rPr>
          <w:rFonts w:ascii="Times  New Roman" w:eastAsia="Times" w:hAnsi="Times  New Roman" w:cs="Times"/>
          <w:b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sz w:val="32"/>
          <w:szCs w:val="32"/>
        </w:rPr>
        <w:t>dựng</w:t>
      </w:r>
      <w:proofErr w:type="spellEnd"/>
      <w:r w:rsidRPr="0011173D">
        <w:rPr>
          <w:rFonts w:ascii="Times  New Roman" w:eastAsia="Times" w:hAnsi="Times  New Roman" w:cs="Times"/>
          <w:b/>
          <w:sz w:val="32"/>
          <w:szCs w:val="32"/>
        </w:rPr>
        <w:t xml:space="preserve"> Website </w:t>
      </w:r>
      <w:proofErr w:type="spellStart"/>
      <w:r w:rsidRPr="0011173D">
        <w:rPr>
          <w:rFonts w:ascii="Times  New Roman" w:eastAsia="Times" w:hAnsi="Times  New Roman" w:cs="Times"/>
          <w:b/>
          <w:sz w:val="32"/>
          <w:szCs w:val="32"/>
        </w:rPr>
        <w:t>quần</w:t>
      </w:r>
      <w:proofErr w:type="spellEnd"/>
      <w:r w:rsidRPr="0011173D">
        <w:rPr>
          <w:rFonts w:ascii="Times  New Roman" w:eastAsia="Times" w:hAnsi="Times  New Roman" w:cs="Times"/>
          <w:b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sz w:val="32"/>
          <w:szCs w:val="32"/>
        </w:rPr>
        <w:t>áo</w:t>
      </w:r>
      <w:proofErr w:type="spellEnd"/>
      <w:r w:rsidRPr="0011173D">
        <w:rPr>
          <w:rFonts w:ascii="Times  New Roman" w:eastAsia="Times" w:hAnsi="Times  New Roman" w:cs="Times"/>
          <w:b/>
          <w:sz w:val="32"/>
          <w:szCs w:val="32"/>
        </w:rPr>
        <w:t>”</w:t>
      </w:r>
    </w:p>
    <w:p w14:paraId="086C5866" w14:textId="77777777" w:rsidR="00C95588" w:rsidRPr="0011173D" w:rsidRDefault="00000000">
      <w:pPr>
        <w:rPr>
          <w:rFonts w:ascii="Times  New Roman" w:eastAsia="Times" w:hAnsi="Times  New Roman" w:cs="Times"/>
          <w:b/>
          <w:color w:val="39A2DB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 xml:space="preserve">1.1.2. </w:t>
      </w:r>
      <w:proofErr w:type="spellStart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>Giới</w:t>
      </w:r>
      <w:proofErr w:type="spellEnd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>thiệu</w:t>
      </w:r>
      <w:proofErr w:type="spellEnd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>đề</w:t>
      </w:r>
      <w:proofErr w:type="spellEnd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>tài</w:t>
      </w:r>
      <w:proofErr w:type="spellEnd"/>
    </w:p>
    <w:p w14:paraId="3F87E8B1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sz w:val="28"/>
          <w:szCs w:val="28"/>
        </w:rPr>
        <w:tab/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Từ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xa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sưa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nay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bao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giờ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ưu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chú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ý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trong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hoàn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nào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mọi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chính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từ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sự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quan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trọng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ngừng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phát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triển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theo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sự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phát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triển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thì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thức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doanh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biến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đổi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ngừng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phù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hợp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thị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trường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trong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sắm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online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trong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những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thức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yêu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chuộng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Mua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sắm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online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những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sau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:</w:t>
      </w:r>
    </w:p>
    <w:p w14:paraId="5BF6AB83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" w:hAnsi="Times  New Roman" w:cs="Times"/>
          <w:sz w:val="28"/>
          <w:szCs w:val="28"/>
        </w:rPr>
        <w:t>Ø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Mua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phép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sắm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mọi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lúc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mọi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di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chuyển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cửa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truyền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thống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chỉ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nối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internet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truy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kiếm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so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đặt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211E98EF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" w:hAnsi="Times  New Roman" w:cs="Times"/>
          <w:sz w:val="28"/>
          <w:szCs w:val="28"/>
        </w:rPr>
        <w:t>Ø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Sự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lựa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Các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thường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lớn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ngàn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nhau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dễ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thấy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những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đáp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cầu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sở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riêng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Ngoài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so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tính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nhau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quyết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định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minh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2DDDC239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" w:hAnsi="Times  New Roman" w:cs="Times"/>
          <w:sz w:val="28"/>
          <w:szCs w:val="28"/>
        </w:rPr>
        <w:t>Ø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kiệm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Mua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giúp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kiệm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sức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di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chuyển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cửa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xếp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kiếm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kiếm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chỉ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trong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phút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Ngoài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thường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cung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cấp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tính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kiếm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bộ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lọc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giúp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chóng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mong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muốn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2F70BD6E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" w:hAnsi="Times  New Roman" w:cs="Times"/>
          <w:sz w:val="28"/>
          <w:szCs w:val="28"/>
        </w:rPr>
        <w:t>Ø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thường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hội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thấy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so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cửa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truyền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thống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Các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lẻ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giảm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hoặc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cung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cấp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ưu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đặc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biệt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hút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dễ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so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từ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nguồn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nhau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lựa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tốt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131FEBB2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" w:hAnsi="Times  New Roman" w:cs="Times"/>
          <w:sz w:val="28"/>
          <w:szCs w:val="28"/>
        </w:rPr>
        <w:lastRenderedPageBreak/>
        <w:t>Ø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hồi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Các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thường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phép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xét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về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họ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giúp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nhìn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tổng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quan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về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hiệu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trước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quyết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định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đọc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xét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thêm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ý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​​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trước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quyết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định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4AA1D11F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" w:hAnsi="Times  New Roman" w:cs="Times"/>
          <w:sz w:val="28"/>
          <w:szCs w:val="28"/>
        </w:rPr>
        <w:t>Ø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</w:t>
      </w: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Giao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thuận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Các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thường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dịch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vụ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thuận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thức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phù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hợp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cầu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ưu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bao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gồm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trong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hoặc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chóng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cung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cấp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theo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dõi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3CE07AB6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Tóm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việc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lựa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kiệm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hồi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từ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Tuy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hãy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cẩn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trọng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lựa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đảm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bảo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nghiệm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tốt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0AD079E7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</w:pPr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 xml:space="preserve">1.1.3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 xml:space="preserve"> do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>đề</w:t>
      </w:r>
      <w:proofErr w:type="spellEnd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>tài</w:t>
      </w:r>
      <w:proofErr w:type="spellEnd"/>
    </w:p>
    <w:p w14:paraId="7AE147F7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nay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thành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hướng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nghệ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4.0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vậy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yếu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tố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do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ảnh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hưởng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lựa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nhóm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chúng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đây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do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chính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quan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trọng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giúp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chúng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đề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tài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:</w:t>
      </w:r>
    </w:p>
    <w:p w14:paraId="2F92BFA6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Tiềm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thị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trường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Ngành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nghiệp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lẻ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phát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triển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Việc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trở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thành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xu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hướng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phổ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biến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tiêu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Việc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xây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dựng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tiềm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doanh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lớn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hội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rộng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lớn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2BCF12F4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linh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hoạt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phép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cung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cấp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nghiệm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linh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hoạt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thị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mô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thước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màu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sắc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dễ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duyệt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qua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kiếm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đặt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chỉ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trong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cú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nhấp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chuột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4216F7B4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Mở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rộng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toàn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cầu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giúp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mở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rộng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thị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trường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toàn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cầu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chỉ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trong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lastRenderedPageBreak/>
        <w:t>phạm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vi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địa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cụ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còn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hút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từ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khắp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thế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mở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hội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doanh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doanh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số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06297ECC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hợp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hệ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thống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tồn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Xây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dựng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phép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tồn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hiệu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dễ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số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tồn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theo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dõi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giúp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duy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trì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sự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cân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đối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giữa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cung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cầu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thiếu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hoặc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tồn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đọng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00F219C0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 Marketing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cung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cấp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cụ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chiến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dịch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marketing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dụng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kênh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quảng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email marketing,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xây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dựng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thân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ưu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đặc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biệt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hút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duy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trì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62D292B8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hồi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phép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xét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về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họ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chỉ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lòng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độ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từ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còn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giúp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dịch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vụ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435390FC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hợp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phép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hợp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phương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thức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an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toàn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thuận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chấp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qua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thẻ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dụng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tử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thức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tuyến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giúp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tính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giảm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rủi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ddịch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77EDE750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Từ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những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khía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tiềm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ở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nhóm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chúng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quyết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định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đề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tài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chúng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rằng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chúng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tiềm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phát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triển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mức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độ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cao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7CCFEB1C" w14:textId="77777777" w:rsidR="00C95588" w:rsidRPr="0011173D" w:rsidRDefault="00000000">
      <w:pPr>
        <w:spacing w:before="240" w:after="240"/>
        <w:ind w:left="760" w:hanging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" w:hAnsi="Times  New Roman" w:cs="Times"/>
          <w:sz w:val="28"/>
          <w:szCs w:val="28"/>
        </w:rPr>
        <w:t>Ø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Tóm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tạo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nhằm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đáp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cầu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về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yếu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một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uy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chóng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Bắt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kịp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xu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thế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4.0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kiệm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nhân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nguồn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vốn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hơn</w:t>
      </w:r>
      <w:proofErr w:type="spellEnd"/>
    </w:p>
    <w:p w14:paraId="4F7B8589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b/>
          <w:color w:val="4A86E8"/>
          <w:sz w:val="34"/>
          <w:szCs w:val="34"/>
        </w:rPr>
      </w:pPr>
      <w:r w:rsidRPr="0011173D">
        <w:rPr>
          <w:rFonts w:ascii="Times  New Roman" w:eastAsia="Times New Roman" w:hAnsi="Times  New Roman" w:cs="Times New Roman"/>
          <w:b/>
          <w:color w:val="4A86E8"/>
          <w:sz w:val="34"/>
          <w:szCs w:val="34"/>
        </w:rPr>
        <w:t xml:space="preserve">1.2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4"/>
          <w:szCs w:val="34"/>
        </w:rPr>
        <w:t>Khảo</w:t>
      </w:r>
      <w:proofErr w:type="spellEnd"/>
      <w:r w:rsidRPr="0011173D">
        <w:rPr>
          <w:rFonts w:ascii="Times  New Roman" w:eastAsia="Times New Roman" w:hAnsi="Times  New Roman" w:cs="Times New Roman"/>
          <w:b/>
          <w:color w:val="4A86E8"/>
          <w:sz w:val="34"/>
          <w:szCs w:val="34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4"/>
          <w:szCs w:val="34"/>
        </w:rPr>
        <w:t>sát</w:t>
      </w:r>
      <w:proofErr w:type="spellEnd"/>
    </w:p>
    <w:p w14:paraId="50BEB60E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</w:pPr>
      <w:r w:rsidRPr="0011173D"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  <w:t xml:space="preserve">1.2.1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  <w:t>Khảo</w:t>
      </w:r>
      <w:proofErr w:type="spellEnd"/>
      <w:r w:rsidRPr="0011173D"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  <w:t>sát</w:t>
      </w:r>
      <w:proofErr w:type="spellEnd"/>
      <w:r w:rsidRPr="0011173D"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  <w:t>tương</w:t>
      </w:r>
      <w:proofErr w:type="spellEnd"/>
      <w:r w:rsidRPr="0011173D"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  <w:t>tự</w:t>
      </w:r>
      <w:proofErr w:type="spellEnd"/>
    </w:p>
    <w:p w14:paraId="3F5B1665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b/>
          <w:color w:val="0000FF"/>
          <w:sz w:val="32"/>
          <w:szCs w:val="32"/>
        </w:rPr>
      </w:pPr>
      <w:r w:rsidRPr="0011173D">
        <w:rPr>
          <w:rFonts w:ascii="Times  New Roman" w:eastAsia="Times New Roman" w:hAnsi="Times  New Roman" w:cs="Times New Roman"/>
          <w:b/>
          <w:noProof/>
          <w:color w:val="0000FF"/>
          <w:sz w:val="32"/>
          <w:szCs w:val="32"/>
        </w:rPr>
        <w:lastRenderedPageBreak/>
        <w:drawing>
          <wp:inline distT="114300" distB="114300" distL="114300" distR="114300" wp14:anchorId="7FE01F09" wp14:editId="54139F05">
            <wp:extent cx="5943600" cy="2971800"/>
            <wp:effectExtent l="0" t="0" r="0" b="0"/>
            <wp:docPr id="15926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6FC55" w14:textId="77777777" w:rsidR="00C95588" w:rsidRPr="0011173D" w:rsidRDefault="00000000">
      <w:pPr>
        <w:spacing w:before="240" w:after="240"/>
        <w:ind w:left="400"/>
        <w:jc w:val="center"/>
        <w:rPr>
          <w:rFonts w:ascii="Times  New Roman" w:eastAsia="Times New Roman" w:hAnsi="Times  New Roman" w:cs="Times New Roman"/>
          <w:b/>
          <w:color w:val="1155CC"/>
          <w:sz w:val="28"/>
          <w:szCs w:val="28"/>
          <w:u w:val="single"/>
        </w:rPr>
      </w:pPr>
      <w:r w:rsidRPr="0011173D">
        <w:rPr>
          <w:rFonts w:ascii="Times  New Roman" w:eastAsia="Times New Roman" w:hAnsi="Times  New Roman" w:cs="Times New Roman"/>
          <w:b/>
          <w:sz w:val="28"/>
          <w:szCs w:val="28"/>
        </w:rPr>
        <w:t>Website:</w:t>
      </w:r>
      <w:hyperlink r:id="rId11">
        <w:r w:rsidRPr="0011173D">
          <w:rPr>
            <w:rFonts w:ascii="Times  New Roman" w:eastAsia="Times New Roman" w:hAnsi="Times  New Roman" w:cs="Times New Roman"/>
            <w:b/>
            <w:sz w:val="28"/>
            <w:szCs w:val="28"/>
          </w:rPr>
          <w:t xml:space="preserve"> </w:t>
        </w:r>
      </w:hyperlink>
      <w:hyperlink r:id="rId12">
        <w:r w:rsidRPr="0011173D">
          <w:rPr>
            <w:rFonts w:ascii="Times  New Roman" w:eastAsia="Times New Roman" w:hAnsi="Times  New Roman" w:cs="Times New Roman"/>
            <w:b/>
            <w:color w:val="1155CC"/>
            <w:sz w:val="28"/>
            <w:szCs w:val="28"/>
            <w:u w:val="single"/>
          </w:rPr>
          <w:t>https://heyyoustudio.vn/</w:t>
        </w:r>
      </w:hyperlink>
    </w:p>
    <w:p w14:paraId="03BB01FA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b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b/>
          <w:sz w:val="28"/>
          <w:szCs w:val="28"/>
        </w:rPr>
        <w:t xml:space="preserve"> </w:t>
      </w:r>
    </w:p>
    <w:p w14:paraId="38479708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b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b/>
          <w:sz w:val="28"/>
          <w:szCs w:val="28"/>
        </w:rPr>
        <w:t xml:space="preserve"> </w:t>
      </w:r>
    </w:p>
    <w:p w14:paraId="2D79E520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Sau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hiểu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nghiệm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nhóm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hiểu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như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sau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:</w:t>
      </w:r>
    </w:p>
    <w:p w14:paraId="3857C096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Mỗi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sau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hàng,họ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mật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khẩu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số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thoại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email,hình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19840AAB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giảm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mô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tả,đặc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biệt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số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loại,mã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dịch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vụ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799A033B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hàng:mã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đặt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,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nhận,số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thoại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địa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chỉ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ghi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chú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tổng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tiền,mã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chuyển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247AE8B8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luận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luận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nội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dung,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hóa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luận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1A3E9F1B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giỏ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giỏ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hóa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số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6F6A947D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-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</w:p>
    <w:p w14:paraId="66CF7CC3" w14:textId="77777777" w:rsidR="00C95588" w:rsidRPr="0011173D" w:rsidRDefault="00000000">
      <w:pPr>
        <w:spacing w:before="240" w:after="240"/>
        <w:ind w:left="400"/>
        <w:rPr>
          <w:rFonts w:ascii="Times  New Roman" w:eastAsia="Times New Roman" w:hAnsi="Times  New Roman" w:cs="Times New Roman"/>
          <w:sz w:val="28"/>
          <w:szCs w:val="28"/>
        </w:rPr>
      </w:pP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lastRenderedPageBreak/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40F240B2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sz w:val="28"/>
          <w:szCs w:val="28"/>
        </w:rPr>
      </w:pP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lựa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mặt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theo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sở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thêm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giỏ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hoặc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Nếu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như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sắm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trực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chỉ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cần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thì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thao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cụ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từng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bước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cung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cấp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thông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đầy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đủ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như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thức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hoàn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thành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</w:t>
      </w:r>
    </w:p>
    <w:p w14:paraId="28A8D02C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>-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      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sắp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xếp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theo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thứ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tự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từ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tiêu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biểu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như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hoặc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ưu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khủng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6F46E3D9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>-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      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còn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bộ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sưu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tập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shop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cạnh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còn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tặng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kèm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tri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ân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0DA0010F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>-</w:t>
      </w:r>
      <w:r w:rsidRPr="0011173D">
        <w:rPr>
          <w:rFonts w:ascii="Times  New Roman" w:eastAsia="Times New Roman" w:hAnsi="Times  New Roman" w:cs="Times New Roman"/>
          <w:sz w:val="14"/>
          <w:szCs w:val="14"/>
        </w:rPr>
        <w:t xml:space="preserve">        </w:t>
      </w: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Hiển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thị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gói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ưu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ngờ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thích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tính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tò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mò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tiêu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4E554E6D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</w:pPr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 xml:space="preserve">1.2.2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>Khảo</w:t>
      </w:r>
      <w:proofErr w:type="spellEnd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>sát</w:t>
      </w:r>
      <w:proofErr w:type="spellEnd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>hiện</w:t>
      </w:r>
      <w:proofErr w:type="spellEnd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  <w:t>trạng</w:t>
      </w:r>
      <w:proofErr w:type="spellEnd"/>
    </w:p>
    <w:p w14:paraId="39AE8B5B" w14:textId="77777777" w:rsidR="00C95588" w:rsidRPr="0011173D" w:rsidRDefault="00000000">
      <w:pPr>
        <w:spacing w:before="240" w:after="240"/>
        <w:rPr>
          <w:rFonts w:ascii="Times  New Roman" w:eastAsia="Times New Roman" w:hAnsi="Times  New Roman" w:cs="Times New Roman"/>
          <w:b/>
          <w:color w:val="4A86E8"/>
          <w:sz w:val="32"/>
          <w:szCs w:val="32"/>
        </w:rPr>
      </w:pPr>
      <w:r w:rsidRPr="0011173D">
        <w:rPr>
          <w:rFonts w:ascii="Times  New Roman" w:eastAsia="Times New Roman" w:hAnsi="Times  New Roman" w:cs="Times New Roman"/>
          <w:b/>
          <w:noProof/>
          <w:color w:val="4A86E8"/>
          <w:sz w:val="32"/>
          <w:szCs w:val="32"/>
        </w:rPr>
        <w:drawing>
          <wp:inline distT="114300" distB="114300" distL="114300" distR="114300" wp14:anchorId="0FC85B4F" wp14:editId="1463AD09">
            <wp:extent cx="5943600" cy="3162300"/>
            <wp:effectExtent l="0" t="0" r="0" b="0"/>
            <wp:docPr id="15925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50124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Việc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đầu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khảo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trạng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chính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chúng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ta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phải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hiểu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thói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quen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của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theo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biểu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đồ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thì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kênh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online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kênh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chiếm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57,65%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chỉ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rằng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thói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quen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chuyển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dịch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sang xu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hướng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online.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trong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số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57% ở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thì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chiếm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39%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này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ta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thấy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rằng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hoàn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toàn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triển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khai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3EA9AF2D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b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EF1E2BF" wp14:editId="3094A73C">
            <wp:extent cx="5943600" cy="4279900"/>
            <wp:effectExtent l="0" t="0" r="0" b="0"/>
            <wp:docPr id="15926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216CF" w14:textId="77777777" w:rsidR="00C95588" w:rsidRPr="0011173D" w:rsidRDefault="00C95588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</w:p>
    <w:p w14:paraId="6121C549" w14:textId="77777777" w:rsidR="00C95588" w:rsidRPr="0011173D" w:rsidRDefault="00000000">
      <w:pPr>
        <w:spacing w:before="240" w:after="240"/>
        <w:ind w:left="360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Theo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số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liệu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ta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thấy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ở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bảng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trên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thì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trang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chiếm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tới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64%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vậy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thể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thấy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thói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quen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rõ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nghiêng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về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phía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online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vì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online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sự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lựa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chọn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về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thức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lẫn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tiêu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cả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về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gian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như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tiền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bạc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Cũng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vì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những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do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hiện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nay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việc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mua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sắm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online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đang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rất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được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ưa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chuộng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>.</w:t>
      </w:r>
    </w:p>
    <w:p w14:paraId="679A634D" w14:textId="77777777" w:rsidR="00C95588" w:rsidRPr="0011173D" w:rsidRDefault="00C95588">
      <w:pPr>
        <w:spacing w:before="240" w:after="240"/>
        <w:ind w:left="760" w:hanging="360"/>
        <w:rPr>
          <w:rFonts w:ascii="Times  New Roman" w:eastAsia="Times New Roman" w:hAnsi="Times  New Roman" w:cs="Times New Roman"/>
          <w:b/>
          <w:sz w:val="28"/>
          <w:szCs w:val="28"/>
        </w:rPr>
      </w:pPr>
    </w:p>
    <w:p w14:paraId="28E05C63" w14:textId="77777777" w:rsidR="00C95588" w:rsidRPr="0011173D" w:rsidRDefault="00C95588">
      <w:pPr>
        <w:rPr>
          <w:rFonts w:ascii="Times  New Roman" w:eastAsia="Times" w:hAnsi="Times  New Roman" w:cs="Times"/>
          <w:b/>
          <w:sz w:val="28"/>
          <w:szCs w:val="28"/>
        </w:rPr>
      </w:pPr>
    </w:p>
    <w:p w14:paraId="42450C85" w14:textId="77777777" w:rsidR="00C95588" w:rsidRPr="0011173D" w:rsidRDefault="00C95588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</w:p>
    <w:p w14:paraId="6DFE19E3" w14:textId="77777777" w:rsidR="00C95588" w:rsidRPr="0011173D" w:rsidRDefault="00000000">
      <w:pPr>
        <w:jc w:val="center"/>
        <w:rPr>
          <w:rFonts w:ascii="Times  New Roman" w:eastAsia="Times" w:hAnsi="Times  New Roman" w:cs="Times"/>
          <w:b/>
          <w:color w:val="4A86E8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PHẦN 2: PHÂN TÍCH YÊU CẦU</w:t>
      </w:r>
    </w:p>
    <w:p w14:paraId="483415EC" w14:textId="77777777" w:rsidR="00C95588" w:rsidRPr="0011173D" w:rsidRDefault="00000000">
      <w:pPr>
        <w:spacing w:line="310" w:lineRule="auto"/>
        <w:rPr>
          <w:rFonts w:ascii="Times  New Roman" w:eastAsia="Times" w:hAnsi="Times  New Roman" w:cs="Times"/>
          <w:b/>
          <w:color w:val="39A2DB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>2.1 Use case</w:t>
      </w:r>
    </w:p>
    <w:p w14:paraId="1139CD56" w14:textId="77777777" w:rsidR="00C95588" w:rsidRPr="0011173D" w:rsidRDefault="00000000">
      <w:pPr>
        <w:spacing w:line="310" w:lineRule="auto"/>
        <w:rPr>
          <w:rFonts w:ascii="Times  New Roman" w:eastAsia="Times" w:hAnsi="Times  New Roman" w:cs="Times"/>
          <w:b/>
          <w:color w:val="39A2DB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 xml:space="preserve">2.1.1. </w:t>
      </w:r>
      <w:proofErr w:type="spellStart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>Sơ</w:t>
      </w:r>
      <w:proofErr w:type="spellEnd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>đồ</w:t>
      </w:r>
      <w:proofErr w:type="spellEnd"/>
      <w:r w:rsidRPr="0011173D">
        <w:rPr>
          <w:rFonts w:ascii="Times  New Roman" w:eastAsia="Times" w:hAnsi="Times  New Roman" w:cs="Times"/>
          <w:b/>
          <w:color w:val="39A2DB"/>
          <w:sz w:val="32"/>
          <w:szCs w:val="32"/>
        </w:rPr>
        <w:t xml:space="preserve"> Use Case</w:t>
      </w:r>
    </w:p>
    <w:p w14:paraId="71872478" w14:textId="77777777" w:rsidR="00C95588" w:rsidRPr="0011173D" w:rsidRDefault="00000000">
      <w:pPr>
        <w:spacing w:line="310" w:lineRule="auto"/>
        <w:rPr>
          <w:rFonts w:ascii="Times  New Roman" w:eastAsia="Times" w:hAnsi="Times  New Roman" w:cs="Times"/>
          <w:b/>
          <w:color w:val="39A2DB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noProof/>
          <w:color w:val="39A2DB"/>
          <w:sz w:val="32"/>
          <w:szCs w:val="32"/>
        </w:rPr>
        <w:lastRenderedPageBreak/>
        <w:drawing>
          <wp:inline distT="114300" distB="114300" distL="114300" distR="114300" wp14:anchorId="51E06736" wp14:editId="28E46839">
            <wp:extent cx="5581650" cy="8391525"/>
            <wp:effectExtent l="0" t="0" r="0" b="0"/>
            <wp:docPr id="15924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39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F13B1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color w:val="39A2DB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color w:val="39A2DB"/>
          <w:sz w:val="28"/>
          <w:szCs w:val="28"/>
        </w:rPr>
        <w:lastRenderedPageBreak/>
        <w:t>2.1.2 Use Case</w:t>
      </w:r>
    </w:p>
    <w:p w14:paraId="53F35021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nhập</w:t>
      </w:r>
      <w:proofErr w:type="spellEnd"/>
    </w:p>
    <w:tbl>
      <w:tblPr>
        <w:tblStyle w:val="a0"/>
        <w:tblW w:w="11190" w:type="dxa"/>
        <w:tblInd w:w="-10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0"/>
        <w:gridCol w:w="8670"/>
      </w:tblGrid>
      <w:tr w:rsidR="00C95588" w:rsidRPr="0011173D" w14:paraId="67F357A2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5F23B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A9F0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C95588" w:rsidRPr="0011173D" w14:paraId="5537EDDF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5D35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A9E1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Cho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phép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sử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dụng</w:t>
            </w:r>
            <w:proofErr w:type="spellEnd"/>
          </w:p>
          <w:p w14:paraId="5FD04D7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chức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năng</w:t>
            </w:r>
            <w:proofErr w:type="spellEnd"/>
          </w:p>
        </w:tc>
      </w:tr>
      <w:tr w:rsidR="00C95588" w:rsidRPr="0011173D" w14:paraId="1EA60C14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6D9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1EAB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admin,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</w:p>
        </w:tc>
      </w:tr>
      <w:tr w:rsidR="00C95588" w:rsidRPr="0011173D" w14:paraId="35DA4903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A2B7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63D14F2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6FD6D22D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9F2F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nút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Giao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</w:p>
          <w:p w14:paraId="72FB003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</w:p>
          <w:p w14:paraId="22441BF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Nhấn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nút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29F0BE0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kiểm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.</w:t>
            </w:r>
          </w:p>
          <w:p w14:paraId="13B5CA7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màn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về</w:t>
            </w:r>
            <w:proofErr w:type="spellEnd"/>
          </w:p>
          <w:p w14:paraId="4025D1A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</w:p>
          <w:p w14:paraId="05E824D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5.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7D168ADF" w14:textId="77777777">
        <w:trPr>
          <w:trHeight w:val="2010"/>
        </w:trPr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FCA1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E6796B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770DA838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B5FF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039D1E5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Tài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bị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“ Tài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  <w:p w14:paraId="3DA1850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”</w:t>
            </w:r>
          </w:p>
          <w:p w14:paraId="7879822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</w:p>
          <w:p w14:paraId="68833B3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  <w:p w14:paraId="0D8331B4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1D7B0AD6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A8DF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076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thành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</w:p>
        </w:tc>
      </w:tr>
    </w:tbl>
    <w:p w14:paraId="145B8198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1587737F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Đăng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ký</w:t>
      </w:r>
      <w:proofErr w:type="spellEnd"/>
    </w:p>
    <w:tbl>
      <w:tblPr>
        <w:tblStyle w:val="a1"/>
        <w:tblW w:w="11460" w:type="dxa"/>
        <w:tblInd w:w="-11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80"/>
        <w:gridCol w:w="8880"/>
      </w:tblGrid>
      <w:tr w:rsidR="00C95588" w:rsidRPr="0011173D" w14:paraId="65A33D4D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895C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0471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C95588" w:rsidRPr="0011173D" w14:paraId="03D7B1F0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3A2E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DD31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C95588" w:rsidRPr="0011173D" w14:paraId="30F52AF8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1E77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225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6EE2A198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361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F2EC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chưa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95588" w:rsidRPr="0011173D" w14:paraId="65CA790C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E367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45D0D0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40C9F1E1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115E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nút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Giao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</w:p>
          <w:p w14:paraId="27C1747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</w:p>
          <w:p w14:paraId="439CD7C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</w:p>
          <w:p w14:paraId="730E1CF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 xml:space="preserve">3. Sau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</w:p>
          <w:p w14:paraId="7F7A3AB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0F2BA2F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  <w:p w14:paraId="181712BB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  <w:p w14:paraId="48364A3A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249615F9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2A35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B92171A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  <w:p w14:paraId="3E8D250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47D141B3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23B8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3943940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7092710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3D08463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</w:p>
          <w:p w14:paraId="017A3F8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</w:p>
          <w:p w14:paraId="49E4544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  <w:p w14:paraId="5781AB51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41FA1338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5B93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1E303373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297E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thành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</w:p>
        </w:tc>
      </w:tr>
    </w:tbl>
    <w:p w14:paraId="31C01BD1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31F7FDEA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11D4BD72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2974842D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75FF69F1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Top 10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có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lượt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xem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nhiều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nhất</w:t>
      </w:r>
      <w:proofErr w:type="spellEnd"/>
    </w:p>
    <w:tbl>
      <w:tblPr>
        <w:tblStyle w:val="a2"/>
        <w:tblW w:w="11220" w:type="dxa"/>
        <w:tblInd w:w="-1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0"/>
        <w:gridCol w:w="8730"/>
      </w:tblGrid>
      <w:tr w:rsidR="00C95588" w:rsidRPr="0011173D" w14:paraId="32082BBF" w14:textId="77777777">
        <w:trPr>
          <w:trHeight w:val="447"/>
        </w:trPr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03A36" w14:textId="77777777" w:rsidR="00C95588" w:rsidRPr="0011173D" w:rsidRDefault="00C95588">
            <w:pPr>
              <w:spacing w:line="31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069A" w14:textId="77777777" w:rsidR="00C95588" w:rsidRPr="0011173D" w:rsidRDefault="00000000">
            <w:pPr>
              <w:spacing w:line="31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Xem top 4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với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top 8 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lượt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nhất</w:t>
            </w:r>
            <w:proofErr w:type="spellEnd"/>
          </w:p>
        </w:tc>
      </w:tr>
      <w:tr w:rsidR="00C95588" w:rsidRPr="0011173D" w14:paraId="373489DE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3042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DD6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top 4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với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top 8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lượt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nhất</w:t>
            </w:r>
            <w:proofErr w:type="spellEnd"/>
          </w:p>
        </w:tc>
      </w:tr>
      <w:tr w:rsidR="00C95588" w:rsidRPr="0011173D" w14:paraId="4A6B07B0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9CE2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  <w:p w14:paraId="2885DFF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D087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49291FB6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2BCD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325A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C95588" w:rsidRPr="0011173D" w14:paraId="78A1AF82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2561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599CB8E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FB0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top 4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top 8 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ra</w:t>
            </w:r>
            <w:proofErr w:type="spellEnd"/>
          </w:p>
        </w:tc>
      </w:tr>
      <w:tr w:rsidR="00C95588" w:rsidRPr="0011173D" w14:paraId="4200878D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6F83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E89F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top 4 top 8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lượt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nhất</w:t>
            </w:r>
            <w:proofErr w:type="spellEnd"/>
          </w:p>
        </w:tc>
      </w:tr>
    </w:tbl>
    <w:p w14:paraId="295D0191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7011ED3E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7AC74DFE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lấy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lại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mật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khẩu</w:t>
      </w:r>
      <w:proofErr w:type="spellEnd"/>
    </w:p>
    <w:tbl>
      <w:tblPr>
        <w:tblStyle w:val="a3"/>
        <w:tblW w:w="11040" w:type="dxa"/>
        <w:tblInd w:w="-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0"/>
        <w:gridCol w:w="8520"/>
      </w:tblGrid>
      <w:tr w:rsidR="00C95588" w:rsidRPr="0011173D" w14:paraId="1E1FED32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80DD2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7179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lấy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C95588" w:rsidRPr="0011173D" w14:paraId="137A52E5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B50A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13CE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lấy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quên</w:t>
            </w:r>
            <w:proofErr w:type="spellEnd"/>
          </w:p>
        </w:tc>
      </w:tr>
      <w:tr w:rsidR="00C95588" w:rsidRPr="0011173D" w14:paraId="35E3D13D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AE11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A67F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95588" w:rsidRPr="0011173D" w14:paraId="1C612860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EED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CCA1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C95588" w:rsidRPr="0011173D" w14:paraId="450F1228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6ACD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56307B6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B287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  <w:p w14:paraId="6A4B1A7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email</w:t>
            </w:r>
          </w:p>
          <w:p w14:paraId="5E442A6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Nhấn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lấy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  <w:p w14:paraId="781B174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</w:p>
          <w:p w14:paraId="42587CD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  <w:p w14:paraId="57BA4F1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5.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  <w:p w14:paraId="217949C0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59F4C72E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8665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04BB015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152ED8BF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  <w:p w14:paraId="413DDA13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3D7B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</w:p>
          <w:p w14:paraId="4BD6F53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email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1089731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“Tài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  <w:p w14:paraId="0410A00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email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!”</w:t>
            </w:r>
          </w:p>
          <w:p w14:paraId="0CD81D9D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3B47BF18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A23E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10A5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Lấy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</w:tc>
      </w:tr>
    </w:tbl>
    <w:p w14:paraId="4A7ADABA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6625F7B2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Tìm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kiếm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tbl>
      <w:tblPr>
        <w:tblStyle w:val="a4"/>
        <w:tblW w:w="11100" w:type="dxa"/>
        <w:tblInd w:w="-1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70"/>
        <w:gridCol w:w="8430"/>
      </w:tblGrid>
      <w:tr w:rsidR="00C95588" w:rsidRPr="0011173D" w14:paraId="05433DE9" w14:textId="77777777"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C579B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9BD6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kiếm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47A46EFB" w14:textId="77777777"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AB6E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8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8DDD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kiếm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4877B25F" w14:textId="77777777"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26B2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  <w:p w14:paraId="3115741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1F133D5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8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437A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558015D2" w14:textId="77777777"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2C2E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BC9F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C95588" w:rsidRPr="0011173D" w14:paraId="56B23227" w14:textId="77777777"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1F44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6A9428B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kiện</w:t>
            </w:r>
            <w:proofErr w:type="spellEnd"/>
          </w:p>
          <w:p w14:paraId="50EB0325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4764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kiếm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ở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719AB22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từ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khóa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muốn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kiếm</w:t>
            </w:r>
            <w:proofErr w:type="spellEnd"/>
          </w:p>
        </w:tc>
      </w:tr>
      <w:tr w:rsidR="00C95588" w:rsidRPr="0011173D" w14:paraId="45696509" w14:textId="77777777"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D8D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E4FD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từ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khóa</w:t>
            </w:r>
            <w:proofErr w:type="spellEnd"/>
          </w:p>
        </w:tc>
      </w:tr>
    </w:tbl>
    <w:p w14:paraId="7755EF1F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36C364D5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010020DD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7CF97DD2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Xem Danh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tbl>
      <w:tblPr>
        <w:tblStyle w:val="a5"/>
        <w:tblW w:w="11415" w:type="dxa"/>
        <w:tblInd w:w="-11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60"/>
        <w:gridCol w:w="8955"/>
      </w:tblGrid>
      <w:tr w:rsidR="00C95588" w:rsidRPr="0011173D" w14:paraId="2461C903" w14:textId="77777777">
        <w:trPr>
          <w:trHeight w:val="555"/>
        </w:trPr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CE2B2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179FE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Xem Danh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765BD359" w14:textId="77777777">
        <w:trPr>
          <w:trHeight w:val="1350"/>
        </w:trPr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9335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8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41DE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3E412979" w14:textId="77777777">
        <w:trPr>
          <w:trHeight w:val="1200"/>
        </w:trPr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F28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  <w:p w14:paraId="00AFB57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0F48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7C3EE0F8" w14:textId="77777777">
        <w:trPr>
          <w:trHeight w:val="555"/>
        </w:trPr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0CAEA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5698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C95588" w:rsidRPr="0011173D" w14:paraId="48D27C96" w14:textId="77777777">
        <w:trPr>
          <w:trHeight w:val="1830"/>
        </w:trPr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98461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06684180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68A5912E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F8F11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chuột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</w:p>
          <w:p w14:paraId="79E05497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ra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  <w:p w14:paraId="2E1A27C2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ra</w:t>
            </w:r>
            <w:proofErr w:type="spellEnd"/>
          </w:p>
          <w:p w14:paraId="3C73FD8A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72FB87E4" w14:textId="77777777">
        <w:trPr>
          <w:trHeight w:val="555"/>
        </w:trPr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25E1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giaban</w:t>
            </w:r>
            <w:proofErr w:type="spellEnd"/>
          </w:p>
        </w:tc>
        <w:tc>
          <w:tcPr>
            <w:tcW w:w="8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0326E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C95588" w:rsidRPr="0011173D" w14:paraId="671D783E" w14:textId="77777777">
        <w:trPr>
          <w:trHeight w:val="1125"/>
        </w:trPr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91F2E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DEA2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</w:tbl>
    <w:p w14:paraId="709ACFB1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                                </w:t>
      </w:r>
    </w:p>
    <w:p w14:paraId="7E1EAC16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79BCD2AE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5BEB65CE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70AD6EC4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Use Case Danh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tbl>
      <w:tblPr>
        <w:tblStyle w:val="a6"/>
        <w:tblW w:w="11295" w:type="dxa"/>
        <w:tblInd w:w="-9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30"/>
        <w:gridCol w:w="8565"/>
      </w:tblGrid>
      <w:tr w:rsidR="00C95588" w:rsidRPr="0011173D" w14:paraId="1A018183" w14:textId="77777777">
        <w:trPr>
          <w:trHeight w:val="555"/>
        </w:trPr>
        <w:tc>
          <w:tcPr>
            <w:tcW w:w="2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F5ABA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85F6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tất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1444A362" w14:textId="77777777">
        <w:trPr>
          <w:trHeight w:val="555"/>
        </w:trPr>
        <w:tc>
          <w:tcPr>
            <w:tcW w:w="2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38CF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8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A3C3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tất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332849CF" w14:textId="77777777">
        <w:trPr>
          <w:trHeight w:val="1155"/>
        </w:trPr>
        <w:tc>
          <w:tcPr>
            <w:tcW w:w="2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CB02F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  <w:p w14:paraId="3B3FBCC9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A505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283BC1C4" w14:textId="77777777">
        <w:trPr>
          <w:trHeight w:val="555"/>
        </w:trPr>
        <w:tc>
          <w:tcPr>
            <w:tcW w:w="2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452E2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62E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166584E5" w14:textId="77777777">
        <w:trPr>
          <w:trHeight w:val="1560"/>
        </w:trPr>
        <w:tc>
          <w:tcPr>
            <w:tcW w:w="2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5415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6E29595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35610B0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B09E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menu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tất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</w:p>
          <w:p w14:paraId="2348A8B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ra</w:t>
            </w:r>
            <w:proofErr w:type="spellEnd"/>
          </w:p>
          <w:p w14:paraId="357CF8E7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tất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</w:tbl>
    <w:p w14:paraId="4FA809E6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7C90AC0B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Xem Chi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tbl>
      <w:tblPr>
        <w:tblStyle w:val="a7"/>
        <w:tblW w:w="11220" w:type="dxa"/>
        <w:tblInd w:w="-9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8445"/>
      </w:tblGrid>
      <w:tr w:rsidR="00C95588" w:rsidRPr="0011173D" w14:paraId="24E77E0C" w14:textId="77777777">
        <w:trPr>
          <w:trHeight w:val="555"/>
        </w:trPr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2CFD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BBDA8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Xem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67AA8C1D" w14:textId="77777777">
        <w:trPr>
          <w:trHeight w:val="555"/>
        </w:trPr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45AF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8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D34A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4D92A833" w14:textId="77777777">
        <w:trPr>
          <w:trHeight w:val="555"/>
        </w:trPr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E2874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9D8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02F0B753" w14:textId="77777777">
        <w:trPr>
          <w:trHeight w:val="555"/>
        </w:trPr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B8A0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B6F7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C95588" w:rsidRPr="0011173D" w14:paraId="45465353" w14:textId="77777777">
        <w:trPr>
          <w:trHeight w:val="1995"/>
        </w:trPr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A55F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3E96238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D7AB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top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</w:p>
          <w:p w14:paraId="6BBA5AD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thích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ra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  <w:p w14:paraId="673B83B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Trong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đánh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</w:p>
          <w:p w14:paraId="71397B91" w14:textId="77777777" w:rsidR="00C95588" w:rsidRPr="0011173D" w:rsidRDefault="00000000">
            <w:pPr>
              <w:spacing w:after="0" w:line="288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             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dựa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3A431A27" w14:textId="77777777">
        <w:trPr>
          <w:trHeight w:val="1140"/>
        </w:trPr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7757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30A2F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đánh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  <w:p w14:paraId="7F8A9BB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loại</w:t>
            </w:r>
            <w:proofErr w:type="spellEnd"/>
          </w:p>
          <w:p w14:paraId="0385ACCE" w14:textId="77777777" w:rsidR="00C95588" w:rsidRPr="0011173D" w:rsidRDefault="00C95588">
            <w:pPr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</w:tbl>
    <w:p w14:paraId="3B4F104D" w14:textId="77777777" w:rsidR="00C95588" w:rsidRPr="0011173D" w:rsidRDefault="00C95588">
      <w:pPr>
        <w:spacing w:after="0" w:line="288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63313469" w14:textId="77777777" w:rsidR="00C95588" w:rsidRPr="0011173D" w:rsidRDefault="00C95588">
      <w:pPr>
        <w:spacing w:after="0" w:line="288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71B48332" w14:textId="77777777" w:rsidR="00C95588" w:rsidRPr="0011173D" w:rsidRDefault="00000000">
      <w:pPr>
        <w:spacing w:after="0" w:line="288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 Thông tin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tài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khoản</w:t>
      </w:r>
      <w:proofErr w:type="spellEnd"/>
    </w:p>
    <w:tbl>
      <w:tblPr>
        <w:tblStyle w:val="a8"/>
        <w:tblW w:w="11160" w:type="dxa"/>
        <w:tblInd w:w="-9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45"/>
        <w:gridCol w:w="8415"/>
      </w:tblGrid>
      <w:tr w:rsidR="00C95588" w:rsidRPr="0011173D" w14:paraId="7E61E654" w14:textId="77777777">
        <w:trPr>
          <w:trHeight w:val="55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A1A50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0405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Thông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95588" w:rsidRPr="0011173D" w14:paraId="4317BC18" w14:textId="77777777">
        <w:trPr>
          <w:trHeight w:val="55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E2DB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6912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3ECB477E" w14:textId="77777777">
        <w:trPr>
          <w:trHeight w:val="55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7B56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7956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95588" w:rsidRPr="0011173D" w14:paraId="19593EFA" w14:textId="77777777">
        <w:trPr>
          <w:trHeight w:val="150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7F1F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393A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1553CA14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</w:p>
          <w:p w14:paraId="4A7C3064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298100E1" w14:textId="77777777">
        <w:trPr>
          <w:trHeight w:val="2289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1BDB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AE21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với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</w:p>
          <w:p w14:paraId="30901EFA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Giao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</w:p>
          <w:p w14:paraId="24012162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</w:p>
          <w:p w14:paraId="5A6A67C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như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email,</w:t>
            </w:r>
          </w:p>
          <w:p w14:paraId="3F1CC39E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...</w:t>
            </w:r>
          </w:p>
          <w:p w14:paraId="4D895B51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4E03FA1B" w14:textId="77777777">
        <w:trPr>
          <w:trHeight w:val="55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B7208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282E2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099ECE21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2C56862E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lastRenderedPageBreak/>
        <w:t xml:space="preserve">Use Case Bình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luận</w:t>
      </w:r>
      <w:proofErr w:type="spellEnd"/>
    </w:p>
    <w:tbl>
      <w:tblPr>
        <w:tblStyle w:val="a9"/>
        <w:tblpPr w:leftFromText="180" w:rightFromText="180" w:topFromText="180" w:bottomFromText="180" w:vertAnchor="text" w:tblpX="-990"/>
        <w:tblW w:w="112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25"/>
        <w:gridCol w:w="7995"/>
      </w:tblGrid>
      <w:tr w:rsidR="00C95588" w:rsidRPr="0011173D" w14:paraId="730869EB" w14:textId="77777777">
        <w:trPr>
          <w:trHeight w:val="312"/>
        </w:trPr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66369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07EA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Bình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C95588" w:rsidRPr="0011173D" w14:paraId="7E05DCB1" w14:textId="77777777">
        <w:trPr>
          <w:trHeight w:val="555"/>
        </w:trPr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D4499E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7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1905F1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Bình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059CE029" w14:textId="77777777">
        <w:trPr>
          <w:trHeight w:val="555"/>
        </w:trPr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0731A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C8F9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95588" w:rsidRPr="0011173D" w14:paraId="63684AFC" w14:textId="77777777">
        <w:trPr>
          <w:trHeight w:val="930"/>
        </w:trPr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502BA1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</w:p>
          <w:p w14:paraId="14A6BC2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DA10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C95588" w:rsidRPr="0011173D" w14:paraId="6A64C68A" w14:textId="77777777">
        <w:trPr>
          <w:trHeight w:val="1155"/>
        </w:trPr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18887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42AF7AD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091F4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  <w:p w14:paraId="3601494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C95588" w:rsidRPr="0011173D" w14:paraId="42A79625" w14:textId="77777777">
        <w:trPr>
          <w:trHeight w:val="885"/>
        </w:trPr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17A3E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</w:tc>
        <w:tc>
          <w:tcPr>
            <w:tcW w:w="7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5B7BC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bắt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buộc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</w:p>
        </w:tc>
      </w:tr>
    </w:tbl>
    <w:p w14:paraId="3237ED06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268CC205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00FBEE32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5BEDA65D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Xem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giỏ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</w:p>
    <w:tbl>
      <w:tblPr>
        <w:tblStyle w:val="aa"/>
        <w:tblW w:w="11130" w:type="dxa"/>
        <w:tblInd w:w="-9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55"/>
        <w:gridCol w:w="7875"/>
      </w:tblGrid>
      <w:tr w:rsidR="00C95588" w:rsidRPr="0011173D" w14:paraId="729C1A91" w14:textId="77777777">
        <w:trPr>
          <w:trHeight w:val="555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3273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043F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50347BF6" w14:textId="77777777">
        <w:trPr>
          <w:trHeight w:val="555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4239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6158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trong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2A2069F9" w14:textId="77777777">
        <w:trPr>
          <w:trHeight w:val="885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74BF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  <w:p w14:paraId="5C7F77D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52C47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61B7F5D5" w14:textId="77777777">
        <w:trPr>
          <w:trHeight w:val="1230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488E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233E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</w:p>
          <w:p w14:paraId="2F0EB16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C95588" w:rsidRPr="0011173D" w14:paraId="48A5FAA9" w14:textId="77777777">
        <w:trPr>
          <w:trHeight w:val="1560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EE888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790BA8C8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F56F8C4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257A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  <w:p w14:paraId="4738D94A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  <w:p w14:paraId="6AF4B3E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Trong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khỏi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2FCEEFEA" w14:textId="77777777">
        <w:trPr>
          <w:trHeight w:val="555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DEE27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0FF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khỏi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30D6A98B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3633028D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5DF5B8E2" w14:textId="77777777" w:rsidR="00C95588" w:rsidRPr="0011173D" w:rsidRDefault="00C95588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36C291E4" w14:textId="77777777" w:rsidR="00C95588" w:rsidRPr="0011173D" w:rsidRDefault="00C95588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61639EDC" w14:textId="77777777" w:rsidR="00C95588" w:rsidRPr="0011173D" w:rsidRDefault="00C95588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45D23F41" w14:textId="77777777" w:rsidR="00C95588" w:rsidRPr="0011173D" w:rsidRDefault="00C95588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2DD17895" w14:textId="77777777" w:rsidR="00C95588" w:rsidRPr="0011173D" w:rsidRDefault="00C95588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580BA90B" w14:textId="77777777" w:rsidR="00C95588" w:rsidRPr="0011173D" w:rsidRDefault="00C95588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5260FEAF" w14:textId="77777777" w:rsidR="00C95588" w:rsidRPr="0011173D" w:rsidRDefault="00C95588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6E176ACB" w14:textId="77777777" w:rsidR="00C95588" w:rsidRPr="0011173D" w:rsidRDefault="00C95588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1368EB2E" w14:textId="77777777" w:rsidR="00C95588" w:rsidRPr="0011173D" w:rsidRDefault="00C95588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3B12F9E2" w14:textId="77777777" w:rsidR="00C95588" w:rsidRPr="0011173D" w:rsidRDefault="00000000">
      <w:pPr>
        <w:spacing w:line="310" w:lineRule="auto"/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</w:p>
    <w:tbl>
      <w:tblPr>
        <w:tblStyle w:val="ab"/>
        <w:tblW w:w="11310" w:type="dxa"/>
        <w:tblInd w:w="-1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7965"/>
      </w:tblGrid>
      <w:tr w:rsidR="00C95588" w:rsidRPr="0011173D" w14:paraId="41F4D6D6" w14:textId="77777777">
        <w:trPr>
          <w:trHeight w:val="555"/>
        </w:trPr>
        <w:tc>
          <w:tcPr>
            <w:tcW w:w="3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93974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DF5A1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Danh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545F317E" w14:textId="77777777">
        <w:trPr>
          <w:trHeight w:val="570"/>
        </w:trPr>
        <w:tc>
          <w:tcPr>
            <w:tcW w:w="3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2B62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7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3751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đặt</w:t>
            </w:r>
            <w:proofErr w:type="spellEnd"/>
          </w:p>
        </w:tc>
      </w:tr>
      <w:tr w:rsidR="00C95588" w:rsidRPr="0011173D" w14:paraId="2FC5C1BF" w14:textId="77777777">
        <w:trPr>
          <w:trHeight w:val="885"/>
        </w:trPr>
        <w:tc>
          <w:tcPr>
            <w:tcW w:w="3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A959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  <w:p w14:paraId="42490A5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E483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093B7231" w14:textId="77777777">
        <w:trPr>
          <w:trHeight w:val="1500"/>
        </w:trPr>
        <w:tc>
          <w:tcPr>
            <w:tcW w:w="3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68CB6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0F12B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</w:p>
          <w:p w14:paraId="27E0CA4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75BDB0FB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19BA2071" w14:textId="77777777">
        <w:trPr>
          <w:trHeight w:val="1905"/>
        </w:trPr>
        <w:tc>
          <w:tcPr>
            <w:tcW w:w="3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86F9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1AFD804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F9CEF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  <w:p w14:paraId="5FA42E9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Danh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</w:p>
          <w:p w14:paraId="389BAE9F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Gồm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như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tổng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vận</w:t>
            </w:r>
            <w:proofErr w:type="spellEnd"/>
          </w:p>
          <w:p w14:paraId="4786CED8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,...</w:t>
            </w:r>
          </w:p>
        </w:tc>
      </w:tr>
      <w:tr w:rsidR="00C95588" w:rsidRPr="0011173D" w14:paraId="4F3E0C36" w14:textId="77777777">
        <w:trPr>
          <w:trHeight w:val="555"/>
        </w:trPr>
        <w:tc>
          <w:tcPr>
            <w:tcW w:w="3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B5F14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B3571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1A675D7E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0A7A7781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17474358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23EF3248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2A68A72F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0BE2844E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0BFA49BB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1BEB308D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28B24BBE" w14:textId="77777777" w:rsidR="00C95588" w:rsidRPr="0011173D" w:rsidRDefault="00C95588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</w:p>
    <w:p w14:paraId="5B108C8B" w14:textId="77777777" w:rsidR="00C95588" w:rsidRPr="0011173D" w:rsidRDefault="00000000">
      <w:pPr>
        <w:spacing w:line="310" w:lineRule="auto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chi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tiết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</w:p>
    <w:tbl>
      <w:tblPr>
        <w:tblStyle w:val="ac"/>
        <w:tblW w:w="11010" w:type="dxa"/>
        <w:tblInd w:w="-9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75"/>
        <w:gridCol w:w="7935"/>
      </w:tblGrid>
      <w:tr w:rsidR="00C95588" w:rsidRPr="0011173D" w14:paraId="3A717E85" w14:textId="77777777">
        <w:trPr>
          <w:trHeight w:val="555"/>
        </w:trPr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C8624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2DE29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Use Case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48048BDC" w14:textId="77777777">
        <w:trPr>
          <w:trHeight w:val="555"/>
        </w:trPr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F93E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7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BC40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691A0FD4" w14:textId="77777777">
        <w:trPr>
          <w:trHeight w:val="555"/>
        </w:trPr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661FE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A3CC4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382656B7" w14:textId="77777777">
        <w:trPr>
          <w:trHeight w:val="1500"/>
        </w:trPr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E360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C31C5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</w:p>
          <w:p w14:paraId="3E9E0A04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4FF2FED0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28CB301D" w14:textId="77777777">
        <w:trPr>
          <w:trHeight w:val="2910"/>
        </w:trPr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98C90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01F2413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5BD7B3B" w14:textId="77777777" w:rsidR="00C95588" w:rsidRPr="0011173D" w:rsidRDefault="00C95588">
            <w:pPr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5783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sau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</w:t>
            </w:r>
          </w:p>
          <w:p w14:paraId="1382F53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ứng</w:t>
            </w:r>
            <w:proofErr w:type="spellEnd"/>
          </w:p>
          <w:p w14:paraId="2206E4E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Trang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gồm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như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</w:t>
            </w:r>
          </w:p>
          <w:p w14:paraId="7D8921AC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địa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chỉ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tổng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</w:t>
            </w:r>
          </w:p>
          <w:p w14:paraId="10DDD1ED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,...</w:t>
            </w:r>
          </w:p>
        </w:tc>
      </w:tr>
      <w:tr w:rsidR="00C95588" w:rsidRPr="0011173D" w14:paraId="5BC909B2" w14:textId="77777777">
        <w:trPr>
          <w:trHeight w:val="555"/>
        </w:trPr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9929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D7E74" w14:textId="77777777" w:rsidR="00C95588" w:rsidRPr="0011173D" w:rsidRDefault="00000000">
            <w:pPr>
              <w:spacing w:after="0" w:line="288" w:lineRule="auto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4A85DE89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0CB704B1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643BA263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5ED1909F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28A609BE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04D079AC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4CD85F13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23C44075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3AE99934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2EA72B6B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tài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khoản</w:t>
      </w:r>
      <w:proofErr w:type="spellEnd"/>
    </w:p>
    <w:tbl>
      <w:tblPr>
        <w:tblStyle w:val="ad"/>
        <w:tblW w:w="1149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8865"/>
      </w:tblGrid>
      <w:tr w:rsidR="00C95588" w:rsidRPr="0011173D" w14:paraId="47BC9D86" w14:textId="77777777">
        <w:trPr>
          <w:jc w:val="center"/>
        </w:trPr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9854E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BEE9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95588" w:rsidRPr="0011173D" w14:paraId="46BB3E02" w14:textId="77777777">
        <w:trPr>
          <w:jc w:val="center"/>
        </w:trPr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3FDE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FD00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6957FE2E" w14:textId="77777777">
        <w:trPr>
          <w:jc w:val="center"/>
        </w:trPr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9A7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F67A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95588" w:rsidRPr="0011173D" w14:paraId="50A9ECE6" w14:textId="77777777">
        <w:trPr>
          <w:jc w:val="center"/>
        </w:trPr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115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9F0C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6866F3F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</w:p>
        </w:tc>
      </w:tr>
      <w:tr w:rsidR="00C95588" w:rsidRPr="0011173D" w14:paraId="553CE5FE" w14:textId="77777777">
        <w:trPr>
          <w:jc w:val="center"/>
        </w:trPr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206C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5CFBB8B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3FEB3BCC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1D4B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với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</w:p>
          <w:p w14:paraId="4A2AD8A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Giao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</w:p>
          <w:p w14:paraId="68C787B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</w:p>
          <w:p w14:paraId="49AF598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Nhấn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form</w:t>
            </w:r>
          </w:p>
          <w:p w14:paraId="670A007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  <w:p w14:paraId="05C06AB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Chỉnh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của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  <w:p w14:paraId="41CB8D2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5.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</w:p>
          <w:p w14:paraId="38F30FB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  <w:p w14:paraId="5FAEFE0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6.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  <w:p w14:paraId="575439DE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0FE16A58" w14:textId="77777777">
        <w:trPr>
          <w:trHeight w:val="2388"/>
          <w:jc w:val="center"/>
        </w:trPr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0342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BED0E0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603F6720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40EE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</w:p>
          <w:p w14:paraId="489C199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278FA5A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4CD3D18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</w:p>
          <w:p w14:paraId="751A5FFD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745C002C" w14:textId="77777777">
        <w:trPr>
          <w:jc w:val="center"/>
        </w:trPr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682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4DD136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703F4171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E8E2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3A5F480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cũ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“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</w:tc>
      </w:tr>
    </w:tbl>
    <w:p w14:paraId="087F95F1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21A7FF11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44F0F1B6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6A75B858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đổi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mật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khẩu</w:t>
      </w:r>
      <w:proofErr w:type="spellEnd"/>
    </w:p>
    <w:tbl>
      <w:tblPr>
        <w:tblStyle w:val="ae"/>
        <w:tblW w:w="1128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8100"/>
      </w:tblGrid>
      <w:tr w:rsidR="00C95588" w:rsidRPr="0011173D" w14:paraId="58D7A334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DF105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4199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C95588" w:rsidRPr="0011173D" w14:paraId="597313A6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CF5C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EB99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C95588" w:rsidRPr="0011173D" w14:paraId="060DA892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5A4D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0B3C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95588" w:rsidRPr="0011173D" w14:paraId="17A2986A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8A36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1B9B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70EEF27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</w:p>
          <w:p w14:paraId="19D83CD6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0FC2C7D0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DD69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34DE9F5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5B93E528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28D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với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được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</w:p>
          <w:p w14:paraId="33EA9CD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Giao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</w:p>
          <w:p w14:paraId="4A90C58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</w:p>
          <w:p w14:paraId="2EF7379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Nhấn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đỏi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đổi</w:t>
            </w:r>
            <w:proofErr w:type="spellEnd"/>
          </w:p>
          <w:p w14:paraId="5D1D853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  <w:p w14:paraId="508D2AA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cũ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</w:p>
          <w:p w14:paraId="52AA636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5.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</w:p>
          <w:p w14:paraId="6DB3F6E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  <w:p w14:paraId="2C13D44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6.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78BFD0B0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364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24C61E3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25CE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2732EED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cũ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“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  <w:p w14:paraId="6801C80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cũ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”</w:t>
            </w:r>
          </w:p>
          <w:p w14:paraId="2762D20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khớp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</w:p>
          <w:p w14:paraId="151F9C6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“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khớp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!”</w:t>
            </w:r>
          </w:p>
        </w:tc>
      </w:tr>
      <w:tr w:rsidR="00C95588" w:rsidRPr="0011173D" w14:paraId="1D7B72C2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F5C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1FD3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thành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công</w:t>
            </w:r>
            <w:proofErr w:type="spellEnd"/>
          </w:p>
        </w:tc>
      </w:tr>
    </w:tbl>
    <w:p w14:paraId="23EE3F3D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05FCDAEF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5067B926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3636B4BB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Thêm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vào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giỏ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</w:p>
    <w:tbl>
      <w:tblPr>
        <w:tblStyle w:val="af"/>
        <w:tblW w:w="111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5"/>
        <w:gridCol w:w="7995"/>
      </w:tblGrid>
      <w:tr w:rsidR="00C95588" w:rsidRPr="0011173D" w14:paraId="235916BC" w14:textId="77777777">
        <w:trPr>
          <w:jc w:val="center"/>
        </w:trPr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402C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ADAC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1A203035" w14:textId="77777777">
        <w:trPr>
          <w:jc w:val="center"/>
        </w:trPr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9F47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7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4BF6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2427FF62" w14:textId="77777777">
        <w:trPr>
          <w:jc w:val="center"/>
        </w:trPr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62DE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  <w:p w14:paraId="1C7BF02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8DDF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0D488BE9" w14:textId="77777777">
        <w:trPr>
          <w:jc w:val="center"/>
        </w:trPr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D245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84AB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</w:p>
          <w:p w14:paraId="4E86326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C95588" w:rsidRPr="0011173D" w14:paraId="5F300CAF" w14:textId="77777777">
        <w:trPr>
          <w:jc w:val="center"/>
        </w:trPr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C321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418ADBB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C1E9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</w:p>
          <w:p w14:paraId="5CCEBDF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bấm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hang</w:t>
            </w:r>
          </w:p>
          <w:p w14:paraId="025B1D5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Ngoài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mặc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1</w:t>
            </w:r>
          </w:p>
          <w:p w14:paraId="7C80DC8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 xml:space="preserve">3. Khi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từ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thay</w:t>
            </w:r>
            <w:proofErr w:type="spellEnd"/>
          </w:p>
          <w:p w14:paraId="76983B8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muốn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đặt</w:t>
            </w:r>
            <w:proofErr w:type="spellEnd"/>
          </w:p>
          <w:p w14:paraId="49305B6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Trong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khỏi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0B45ED27" w14:textId="77777777">
        <w:trPr>
          <w:jc w:val="center"/>
        </w:trPr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3763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B9B6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14A7BB20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01C278D2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1CA1BAA0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Đặt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</w:p>
    <w:tbl>
      <w:tblPr>
        <w:tblStyle w:val="af0"/>
        <w:tblW w:w="1119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55"/>
        <w:gridCol w:w="7935"/>
      </w:tblGrid>
      <w:tr w:rsidR="00C95588" w:rsidRPr="0011173D" w14:paraId="41E76DFD" w14:textId="77777777">
        <w:trPr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57A9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C961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Đặt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168119D4" w14:textId="77777777">
        <w:trPr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3572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26D1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đặt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trong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5F5D0CB4" w14:textId="77777777">
        <w:trPr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8C4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AEE8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01CAE5D2" w14:textId="77777777">
        <w:trPr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D2B9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CE27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</w:p>
          <w:p w14:paraId="25C7EC8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C95588" w:rsidRPr="0011173D" w14:paraId="0F26E805" w14:textId="77777777">
        <w:trPr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61C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17B7343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AE47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phần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  <w:p w14:paraId="3BFAA15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đặt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sau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đặt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  <w:p w14:paraId="190B40D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như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SĐT,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địa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chỉ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,...</w:t>
            </w:r>
          </w:p>
          <w:p w14:paraId="5FC4777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Tiến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đặt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3701E3A0" w14:textId="77777777">
        <w:trPr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FC39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00F9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Đặt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thành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công</w:t>
            </w:r>
            <w:proofErr w:type="spellEnd"/>
          </w:p>
        </w:tc>
      </w:tr>
    </w:tbl>
    <w:p w14:paraId="5E864292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5FB4C5E3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huỷ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đơn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hàng</w:t>
      </w:r>
      <w:proofErr w:type="spellEnd"/>
    </w:p>
    <w:tbl>
      <w:tblPr>
        <w:tblStyle w:val="af1"/>
        <w:tblW w:w="11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35"/>
        <w:gridCol w:w="7935"/>
      </w:tblGrid>
      <w:tr w:rsidR="00C95588" w:rsidRPr="0011173D" w14:paraId="7022AA05" w14:textId="77777777">
        <w:trPr>
          <w:jc w:val="center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8700E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F93B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Huỷ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3FC0A519" w14:textId="77777777">
        <w:trPr>
          <w:jc w:val="center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17A2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chung</w:t>
            </w:r>
            <w:proofErr w:type="spellEnd"/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F93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huỷ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06E5F74B" w14:textId="77777777">
        <w:trPr>
          <w:jc w:val="center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A7C2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90C3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, admin</w:t>
            </w:r>
          </w:p>
        </w:tc>
      </w:tr>
      <w:tr w:rsidR="00C95588" w:rsidRPr="0011173D" w14:paraId="061C2407" w14:textId="77777777">
        <w:trPr>
          <w:jc w:val="center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CA7E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2107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</w:p>
          <w:p w14:paraId="67CEDDB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C95588" w:rsidRPr="0011173D" w14:paraId="0E6EE246" w14:textId="77777777">
        <w:trPr>
          <w:jc w:val="center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EC7A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665E4AD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4A6975D7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AA1B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sau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</w:t>
            </w:r>
          </w:p>
          <w:p w14:paraId="407A661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ứng</w:t>
            </w:r>
            <w:proofErr w:type="spellEnd"/>
          </w:p>
          <w:p w14:paraId="32AC135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Trong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click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huỷ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0224FE72" w14:textId="77777777">
        <w:trPr>
          <w:jc w:val="center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B5FF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</w:p>
          <w:p w14:paraId="36CD339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7941E04E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6FB1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ở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đang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</w:p>
          <w:p w14:paraId="111C34D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huỷ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95588" w:rsidRPr="0011173D" w14:paraId="01C61C19" w14:textId="77777777">
        <w:trPr>
          <w:jc w:val="center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20E1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273E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huỷ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thành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công</w:t>
            </w:r>
            <w:proofErr w:type="spellEnd"/>
          </w:p>
        </w:tc>
      </w:tr>
    </w:tbl>
    <w:p w14:paraId="2830AC1F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6E47EE37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588A935D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ADMIN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p w14:paraId="57443977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Danh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Danh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</w:p>
    <w:tbl>
      <w:tblPr>
        <w:tblStyle w:val="af2"/>
        <w:tblW w:w="111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90"/>
        <w:gridCol w:w="8010"/>
      </w:tblGrid>
      <w:tr w:rsidR="00C95588" w:rsidRPr="0011173D" w14:paraId="698C26B9" w14:textId="77777777">
        <w:trPr>
          <w:jc w:val="center"/>
        </w:trPr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D6C89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9A99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Danh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09411432" w14:textId="77777777">
        <w:trPr>
          <w:jc w:val="center"/>
        </w:trPr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686C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E99D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40F455F6" w14:textId="77777777">
        <w:trPr>
          <w:jc w:val="center"/>
        </w:trPr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0670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D5F7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2AB05714" w14:textId="77777777">
        <w:trPr>
          <w:jc w:val="center"/>
        </w:trPr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904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548A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66C0650C" w14:textId="77777777">
        <w:trPr>
          <w:jc w:val="center"/>
        </w:trPr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672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6B7D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  <w:p w14:paraId="138815F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Admin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dễ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3E16743D" w14:textId="77777777">
        <w:trPr>
          <w:jc w:val="center"/>
        </w:trPr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16AE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0F3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</w:tbl>
    <w:p w14:paraId="7E760CCA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11D5B046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Thêm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</w:p>
    <w:tbl>
      <w:tblPr>
        <w:tblStyle w:val="af3"/>
        <w:tblW w:w="112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8130"/>
      </w:tblGrid>
      <w:tr w:rsidR="00C95588" w:rsidRPr="0011173D" w14:paraId="40EC652A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82FE4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21C1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6A777AF6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1C8C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A5C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185D00CE" w14:textId="77777777">
        <w:trPr>
          <w:trHeight w:val="623"/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52E0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2686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3EE0BA22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4A53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2382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1D7C57E9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18A4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2931F30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7C44057D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378F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</w:t>
            </w:r>
          </w:p>
          <w:p w14:paraId="2C9516A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</w:p>
          <w:p w14:paraId="6E935DA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</w:t>
            </w:r>
          </w:p>
          <w:p w14:paraId="267CF76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Sau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</w:p>
          <w:p w14:paraId="232D2B7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  <w:p w14:paraId="16E9AC1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19318C1C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53FC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69AD006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2CF6197C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C734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421E49D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1F03DD6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72509A0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</w:p>
        </w:tc>
      </w:tr>
      <w:tr w:rsidR="00C95588" w:rsidRPr="0011173D" w14:paraId="06C880FE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8BD0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796F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</w:tr>
    </w:tbl>
    <w:p w14:paraId="55094745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60000858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</w:p>
    <w:tbl>
      <w:tblPr>
        <w:tblStyle w:val="af4"/>
        <w:tblW w:w="112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0"/>
        <w:gridCol w:w="8100"/>
      </w:tblGrid>
      <w:tr w:rsidR="00C95588" w:rsidRPr="0011173D" w14:paraId="56AE68DD" w14:textId="77777777">
        <w:trPr>
          <w:jc w:val="center"/>
        </w:trPr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EF7B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C47E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1AC80BD2" w14:textId="77777777">
        <w:trPr>
          <w:jc w:val="center"/>
        </w:trPr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9D63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C572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338DBC3C" w14:textId="77777777">
        <w:trPr>
          <w:jc w:val="center"/>
        </w:trPr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A47E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5A09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3605FAD8" w14:textId="77777777">
        <w:trPr>
          <w:jc w:val="center"/>
        </w:trPr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B107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316F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02979FDD" w14:textId="77777777">
        <w:trPr>
          <w:jc w:val="center"/>
        </w:trPr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511E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0C3B9D5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660EBEDB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CCB9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ứng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.</w:t>
            </w:r>
          </w:p>
          <w:p w14:paraId="0BDC7A7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</w:p>
          <w:p w14:paraId="2452E9B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</w:t>
            </w:r>
          </w:p>
          <w:p w14:paraId="1BDC099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Sau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</w:p>
          <w:p w14:paraId="6367A01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  <w:p w14:paraId="197691B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  <w:p w14:paraId="74BFF143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749A9486" w14:textId="77777777">
        <w:trPr>
          <w:jc w:val="center"/>
        </w:trPr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C92F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61FED19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07BC7A9C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86ED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1281027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7A48CA0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557B41D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</w:p>
        </w:tc>
      </w:tr>
      <w:tr w:rsidR="00C95588" w:rsidRPr="0011173D" w14:paraId="30B66358" w14:textId="77777777">
        <w:trPr>
          <w:jc w:val="center"/>
        </w:trPr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0BF5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8F40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</w:tbl>
    <w:p w14:paraId="600E06CD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1527CC87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Xoá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danh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mục</w:t>
      </w:r>
      <w:proofErr w:type="spellEnd"/>
    </w:p>
    <w:p w14:paraId="32DE19A8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tbl>
      <w:tblPr>
        <w:tblStyle w:val="af5"/>
        <w:tblW w:w="113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8130"/>
      </w:tblGrid>
      <w:tr w:rsidR="00C95588" w:rsidRPr="0011173D" w14:paraId="4E91A128" w14:textId="77777777">
        <w:trPr>
          <w:jc w:val="center"/>
        </w:trPr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B07DE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98E3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1D86BE70" w14:textId="77777777">
        <w:trPr>
          <w:jc w:val="center"/>
        </w:trPr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058D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C293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1AAEC7A7" w14:textId="77777777">
        <w:trPr>
          <w:jc w:val="center"/>
        </w:trPr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487C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9ED3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75E0E7DE" w14:textId="77777777">
        <w:trPr>
          <w:jc w:val="center"/>
        </w:trPr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15A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091A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3D7E035D" w14:textId="77777777">
        <w:trPr>
          <w:jc w:val="center"/>
        </w:trPr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C29E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9517A1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563A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ứng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.</w:t>
            </w:r>
          </w:p>
          <w:p w14:paraId="108DBAD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“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chắc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chắn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muốn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!”</w:t>
            </w:r>
          </w:p>
          <w:p w14:paraId="28459F8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ý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Quay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</w:p>
          <w:p w14:paraId="1205B43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  <w:p w14:paraId="7FDF885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07619E97" w14:textId="77777777">
        <w:trPr>
          <w:jc w:val="center"/>
        </w:trPr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E29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7B27E86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450CCBA8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DC41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ý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huỷ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Quay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</w:p>
          <w:p w14:paraId="3A87D0C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07C7A2B4" w14:textId="77777777">
        <w:trPr>
          <w:jc w:val="center"/>
        </w:trPr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CC1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61E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</w:p>
        </w:tc>
      </w:tr>
    </w:tbl>
    <w:p w14:paraId="10B98778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388EC349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ADMIN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p w14:paraId="57E6A64D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Danh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tbl>
      <w:tblPr>
        <w:tblStyle w:val="af6"/>
        <w:tblW w:w="1131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8130"/>
      </w:tblGrid>
      <w:tr w:rsidR="00C95588" w:rsidRPr="0011173D" w14:paraId="643EEFC7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6CF8F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576E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Danh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0499146E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1952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270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3828760D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162E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B1DF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4E8EA193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59FD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21A7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7B6A497E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95A6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A8C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  <w:p w14:paraId="594E392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Admin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dễ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</w:p>
          <w:p w14:paraId="28F2887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28BD7749" w14:textId="77777777">
        <w:trPr>
          <w:jc w:val="center"/>
        </w:trPr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2682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3548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</w:tbl>
    <w:p w14:paraId="0795FB9F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1FE2BCE9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Thêm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tbl>
      <w:tblPr>
        <w:tblStyle w:val="af7"/>
        <w:tblW w:w="113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0"/>
        <w:gridCol w:w="8070"/>
      </w:tblGrid>
      <w:tr w:rsidR="00C95588" w:rsidRPr="0011173D" w14:paraId="49C954D6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5E852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E7C0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10F031F4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815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6BA2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C95588" w:rsidRPr="0011173D" w14:paraId="6ACE9EC5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9119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BCC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0755B0FB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DE27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465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715D337F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34F3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4BB20BF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0882555C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14E3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</w:t>
            </w:r>
          </w:p>
          <w:p w14:paraId="31F34D4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</w:p>
          <w:p w14:paraId="5DE7A14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</w:t>
            </w:r>
          </w:p>
          <w:p w14:paraId="1A2446B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Sau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</w:p>
          <w:p w14:paraId="7CB9AD5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  <w:p w14:paraId="7A3C2B7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0B3D6DE5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D8E4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1498902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3BDF6896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075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3C72DEC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1DD8BB3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1E93787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</w:p>
          <w:p w14:paraId="1A8213C7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1F31F67E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DB14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98E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</w:tbl>
    <w:p w14:paraId="5AC9FD23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12011EDB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tbl>
      <w:tblPr>
        <w:tblStyle w:val="af8"/>
        <w:tblW w:w="1161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35"/>
        <w:gridCol w:w="8175"/>
      </w:tblGrid>
      <w:tr w:rsidR="00C95588" w:rsidRPr="0011173D" w14:paraId="7301B2A7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963B1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569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32ACCB3F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FA6E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2DE0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19A6376B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E10E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BE9D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4974A538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8CFB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4D8F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588F4F67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32A3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7DA8384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3983FEFE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A323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ứng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.</w:t>
            </w:r>
          </w:p>
          <w:p w14:paraId="28C5169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</w:p>
          <w:p w14:paraId="2C00519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</w:t>
            </w:r>
          </w:p>
          <w:p w14:paraId="234699D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Sau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</w:p>
          <w:p w14:paraId="6688CFB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  <w:p w14:paraId="29951D3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19364C2D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5FCA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6E19A10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68426825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24A0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2AFFC32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30EF186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5F88ABD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</w:p>
        </w:tc>
      </w:tr>
      <w:tr w:rsidR="00C95588" w:rsidRPr="0011173D" w14:paraId="44BA7EC9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1CB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2F9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</w:tbl>
    <w:p w14:paraId="419EB112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7FFBE763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Xoá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sản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phẩm</w:t>
      </w:r>
      <w:proofErr w:type="spellEnd"/>
    </w:p>
    <w:tbl>
      <w:tblPr>
        <w:tblStyle w:val="af9"/>
        <w:tblW w:w="1158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95"/>
        <w:gridCol w:w="8085"/>
      </w:tblGrid>
      <w:tr w:rsidR="00C95588" w:rsidRPr="0011173D" w14:paraId="37A0B85C" w14:textId="77777777">
        <w:trPr>
          <w:jc w:val="center"/>
        </w:trPr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8B7B9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D30A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7984972C" w14:textId="77777777">
        <w:trPr>
          <w:jc w:val="center"/>
        </w:trPr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D69A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096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29395364" w14:textId="77777777">
        <w:trPr>
          <w:jc w:val="center"/>
        </w:trPr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85C4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848B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6A78758E" w14:textId="77777777">
        <w:trPr>
          <w:jc w:val="center"/>
        </w:trPr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0F9C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BD21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411C4D32" w14:textId="77777777">
        <w:trPr>
          <w:jc w:val="center"/>
        </w:trPr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2AC5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5AD9703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270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ứng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.</w:t>
            </w:r>
          </w:p>
          <w:p w14:paraId="678FEA7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“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chắc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chắn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muốn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!”</w:t>
            </w:r>
          </w:p>
          <w:p w14:paraId="1723D16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ý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Quay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</w:p>
          <w:p w14:paraId="5424DF9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  <w:p w14:paraId="25A1894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73300A23" w14:textId="77777777">
        <w:trPr>
          <w:jc w:val="center"/>
        </w:trPr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A604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6FDCCAA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04574582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241C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ý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huỷ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Quay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</w:p>
          <w:p w14:paraId="0E732A7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27907007" w14:textId="77777777">
        <w:trPr>
          <w:jc w:val="center"/>
        </w:trPr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1DFC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34AF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</w:tbl>
    <w:p w14:paraId="6B268525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3FCEDD05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ADMIN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</w:p>
    <w:p w14:paraId="7E01D6F7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Danh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</w:p>
    <w:tbl>
      <w:tblPr>
        <w:tblStyle w:val="afa"/>
        <w:tblW w:w="1152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20"/>
        <w:gridCol w:w="8100"/>
      </w:tblGrid>
      <w:tr w:rsidR="00C95588" w:rsidRPr="0011173D" w14:paraId="7346C8FD" w14:textId="77777777">
        <w:trPr>
          <w:jc w:val="center"/>
        </w:trPr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0ACE1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503F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Danh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3012213E" w14:textId="77777777">
        <w:trPr>
          <w:jc w:val="center"/>
        </w:trPr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9881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6059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3CF1A7F6" w14:textId="77777777">
        <w:trPr>
          <w:jc w:val="center"/>
        </w:trPr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20CC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0420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300E189D" w14:textId="77777777">
        <w:trPr>
          <w:jc w:val="center"/>
        </w:trPr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562C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C5BE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246CFE24" w14:textId="77777777">
        <w:trPr>
          <w:jc w:val="center"/>
        </w:trPr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104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389E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  <w:p w14:paraId="596EE35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Admin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dễ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</w:p>
          <w:p w14:paraId="0E13B0A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5AE3A99F" w14:textId="77777777">
        <w:trPr>
          <w:jc w:val="center"/>
        </w:trPr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E6E2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245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6AEF2E8C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74D99F60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Thêm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</w:p>
    <w:tbl>
      <w:tblPr>
        <w:tblStyle w:val="afb"/>
        <w:tblW w:w="1161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40"/>
        <w:gridCol w:w="8070"/>
      </w:tblGrid>
      <w:tr w:rsidR="00C95588" w:rsidRPr="0011173D" w14:paraId="44E18AD2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42314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2A43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0A2848A3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77BC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41A7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4A075C03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73CE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344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25C3348F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1BF3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C94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3E035CE3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4194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1A0AB60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27F4E57C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4847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</w:p>
          <w:p w14:paraId="232A887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</w:p>
          <w:p w14:paraId="31C2491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</w:t>
            </w:r>
          </w:p>
          <w:p w14:paraId="057C08D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Sau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</w:p>
          <w:p w14:paraId="026B42F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  <w:p w14:paraId="67F5066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52DADB7D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F352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3C77C87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5A52D4F3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045F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09481C5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2E73539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195AFE4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</w:p>
        </w:tc>
      </w:tr>
      <w:tr w:rsidR="00C95588" w:rsidRPr="0011173D" w14:paraId="0A30C31A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32C7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EAEB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mới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0BB96728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62B73189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Cập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nhật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</w:p>
    <w:tbl>
      <w:tblPr>
        <w:tblStyle w:val="afc"/>
        <w:tblW w:w="1161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10"/>
        <w:gridCol w:w="8100"/>
      </w:tblGrid>
      <w:tr w:rsidR="00C95588" w:rsidRPr="0011173D" w14:paraId="5ABE3432" w14:textId="77777777">
        <w:trPr>
          <w:jc w:val="center"/>
        </w:trPr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443F7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0237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7D8627C2" w14:textId="77777777">
        <w:trPr>
          <w:jc w:val="center"/>
        </w:trPr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54E6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EE43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5CE0D2AD" w14:textId="77777777">
        <w:trPr>
          <w:jc w:val="center"/>
        </w:trPr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0419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0873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66081960" w14:textId="77777777">
        <w:trPr>
          <w:jc w:val="center"/>
        </w:trPr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F149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57AE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1A351B0D" w14:textId="77777777">
        <w:trPr>
          <w:jc w:val="center"/>
        </w:trPr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2599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7D9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ứng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</w:p>
          <w:p w14:paraId="41253F14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  <w:p w14:paraId="4CF1B17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</w:t>
            </w:r>
          </w:p>
          <w:p w14:paraId="6F31FBD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Sau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</w:p>
          <w:p w14:paraId="6B97709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  <w:p w14:paraId="2BC7836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  <w:p w14:paraId="2009274B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</w:tr>
      <w:tr w:rsidR="00C95588" w:rsidRPr="0011173D" w14:paraId="08B3C4E1" w14:textId="77777777">
        <w:trPr>
          <w:jc w:val="center"/>
        </w:trPr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7B0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0A8C2D1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3EAB7C64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FE46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697A3D6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đủ</w:t>
            </w:r>
            <w:proofErr w:type="spellEnd"/>
          </w:p>
          <w:p w14:paraId="1192672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ô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</w:p>
          <w:p w14:paraId="388CB2C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cầu</w:t>
            </w:r>
            <w:proofErr w:type="spellEnd"/>
          </w:p>
        </w:tc>
      </w:tr>
      <w:tr w:rsidR="00C95588" w:rsidRPr="0011173D" w14:paraId="3D958607" w14:textId="77777777">
        <w:trPr>
          <w:jc w:val="center"/>
        </w:trPr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A8E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FA1F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2C4399B4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386C5C18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Xoá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người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dùng</w:t>
      </w:r>
      <w:proofErr w:type="spellEnd"/>
    </w:p>
    <w:tbl>
      <w:tblPr>
        <w:tblStyle w:val="afd"/>
        <w:tblW w:w="1161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40"/>
        <w:gridCol w:w="8070"/>
      </w:tblGrid>
      <w:tr w:rsidR="00C95588" w:rsidRPr="0011173D" w14:paraId="380F9BE8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5C60F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BEFE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0A9E8CFD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CDA1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770C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31A1DC8B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381B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3AE4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51F55C79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698E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5096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14289F12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97B6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3430ECE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076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ứng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.</w:t>
            </w:r>
          </w:p>
          <w:p w14:paraId="2D11B7B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“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chắc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chắn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muốn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!”</w:t>
            </w:r>
          </w:p>
          <w:p w14:paraId="1BC18AE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ý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Quay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</w:p>
          <w:p w14:paraId="6AFB565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  <w:p w14:paraId="472C93A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219398ED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B3A9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2DB4D1B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0CDEE966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CA83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ý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huỷ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. Quay</w:t>
            </w:r>
          </w:p>
          <w:p w14:paraId="20BD849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47CAA295" w14:textId="77777777">
        <w:trPr>
          <w:jc w:val="center"/>
        </w:trPr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854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CC69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43CC1C46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086583B9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Use Case ADMIN 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Bình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luận</w:t>
      </w:r>
      <w:proofErr w:type="spellEnd"/>
    </w:p>
    <w:p w14:paraId="397AFEF7" w14:textId="77777777" w:rsidR="00C95588" w:rsidRPr="0011173D" w:rsidRDefault="00000000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luận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– Danh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sách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luận</w:t>
      </w:r>
      <w:proofErr w:type="spellEnd"/>
    </w:p>
    <w:tbl>
      <w:tblPr>
        <w:tblStyle w:val="afe"/>
        <w:tblW w:w="115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8070"/>
      </w:tblGrid>
      <w:tr w:rsidR="00C95588" w:rsidRPr="0011173D" w14:paraId="7DEA493E" w14:textId="77777777">
        <w:trPr>
          <w:jc w:val="center"/>
        </w:trPr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40A65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F952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Danh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95588" w:rsidRPr="0011173D" w14:paraId="4FA44A9B" w14:textId="77777777">
        <w:trPr>
          <w:jc w:val="center"/>
        </w:trPr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8B95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A6AE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C95588" w:rsidRPr="0011173D" w14:paraId="590CB72C" w14:textId="77777777">
        <w:trPr>
          <w:jc w:val="center"/>
        </w:trPr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EED9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E303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4C03F2DA" w14:textId="77777777">
        <w:trPr>
          <w:jc w:val="center"/>
        </w:trPr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C033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4A5A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4CDEAFB9" w14:textId="77777777">
        <w:trPr>
          <w:jc w:val="center"/>
        </w:trPr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8605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5174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  <w:p w14:paraId="4FBB4D5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Admin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dễ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dàng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xem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  <w:p w14:paraId="5F94070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theo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62E4AB37" w14:textId="77777777">
        <w:trPr>
          <w:jc w:val="center"/>
        </w:trPr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822A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8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711D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</w:tr>
    </w:tbl>
    <w:p w14:paraId="798940B5" w14:textId="77777777" w:rsidR="00C95588" w:rsidRPr="0011173D" w:rsidRDefault="00C95588">
      <w:pPr>
        <w:jc w:val="center"/>
        <w:rPr>
          <w:rFonts w:ascii="Times  New Roman" w:eastAsia="Times New Roman" w:hAnsi="Times  New Roman" w:cs="Times New Roman"/>
          <w:sz w:val="28"/>
          <w:szCs w:val="28"/>
        </w:rPr>
      </w:pPr>
    </w:p>
    <w:p w14:paraId="218456E4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Quản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lý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luận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–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Xoá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bình</w:t>
      </w:r>
      <w:proofErr w:type="spellEnd"/>
      <w:r w:rsidRPr="0011173D">
        <w:rPr>
          <w:rFonts w:ascii="Times  New Roman" w:eastAsia="Times New Roman" w:hAnsi="Times  New Roman" w:cs="Times New Roman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sz w:val="28"/>
          <w:szCs w:val="28"/>
        </w:rPr>
        <w:t>luận</w:t>
      </w:r>
      <w:proofErr w:type="spellEnd"/>
    </w:p>
    <w:tbl>
      <w:tblPr>
        <w:tblStyle w:val="aff"/>
        <w:tblW w:w="114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35"/>
        <w:gridCol w:w="7965"/>
      </w:tblGrid>
      <w:tr w:rsidR="00C95588" w:rsidRPr="0011173D" w14:paraId="49246EC8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63B79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4783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 case: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C95588" w:rsidRPr="0011173D" w14:paraId="0096CAB4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ACD3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99A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C95588" w:rsidRPr="0011173D" w14:paraId="7D01592F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B1AD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217A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Admin</w:t>
            </w:r>
          </w:p>
        </w:tc>
      </w:tr>
      <w:tr w:rsidR="00C95588" w:rsidRPr="0011173D" w14:paraId="3716DDA1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7529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Tiền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4D2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admin</w:t>
            </w:r>
          </w:p>
        </w:tc>
      </w:tr>
      <w:tr w:rsidR="00C95588" w:rsidRPr="0011173D" w14:paraId="486490CB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1400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794244E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chính</w:t>
            </w:r>
            <w:proofErr w:type="spellEnd"/>
          </w:p>
          <w:p w14:paraId="7E593AA3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B7A5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ứng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.</w:t>
            </w:r>
          </w:p>
          <w:p w14:paraId="5F00866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2.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báo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lên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“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chắc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chắn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muốn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!”</w:t>
            </w:r>
          </w:p>
          <w:p w14:paraId="3231563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3.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ý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Quay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</w:p>
          <w:p w14:paraId="29C46CC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  <w:p w14:paraId="6F8E7D2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4.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thúc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User-case</w:t>
            </w:r>
          </w:p>
        </w:tc>
      </w:tr>
      <w:tr w:rsidR="00C95588" w:rsidRPr="0011173D" w14:paraId="35B0CAEB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3A22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  <w:p w14:paraId="6D41576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phụ</w:t>
            </w:r>
            <w:proofErr w:type="spellEnd"/>
          </w:p>
          <w:p w14:paraId="7EC43B46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F9A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1.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Nếu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đồng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ý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thì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huỷ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đó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. Quay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</w:p>
          <w:p w14:paraId="5DD0FE1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giao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diện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C95588" w:rsidRPr="0011173D" w14:paraId="6CB65012" w14:textId="77777777">
        <w:trPr>
          <w:jc w:val="center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57E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Hậu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B5F5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Xoá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</w:tr>
    </w:tbl>
    <w:p w14:paraId="292AA1ED" w14:textId="77777777" w:rsidR="00C95588" w:rsidRPr="0011173D" w:rsidRDefault="00C95588">
      <w:pPr>
        <w:rPr>
          <w:rFonts w:ascii="Times  New Roman" w:eastAsia="Times New Roman" w:hAnsi="Times  New Roman" w:cs="Times New Roman"/>
          <w:color w:val="4A86E8"/>
          <w:sz w:val="28"/>
          <w:szCs w:val="28"/>
        </w:rPr>
      </w:pPr>
    </w:p>
    <w:p w14:paraId="6392BD6A" w14:textId="77777777" w:rsidR="00C95588" w:rsidRPr="0011173D" w:rsidRDefault="00000000">
      <w:pPr>
        <w:rPr>
          <w:rFonts w:ascii="Times  New Roman" w:eastAsia="Times New Roman" w:hAnsi="Times  New Roman" w:cs="Times New Roman"/>
          <w:color w:val="4A86E8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2.3.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Sơ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đồ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FlowChart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Use</w:t>
      </w:r>
    </w:p>
    <w:p w14:paraId="0F796DD1" w14:textId="77777777" w:rsidR="00C95588" w:rsidRPr="0011173D" w:rsidRDefault="00000000">
      <w:pPr>
        <w:rPr>
          <w:rFonts w:ascii="Times  New Roman" w:eastAsia="Times New Roman" w:hAnsi="Times  New Roman" w:cs="Times New Roman"/>
          <w:color w:val="4A86E8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2.3.1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Sơ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đồ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FlowChart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Use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Đăng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nhập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/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Đăng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kí</w:t>
      </w:r>
      <w:proofErr w:type="spellEnd"/>
    </w:p>
    <w:p w14:paraId="4076AA64" w14:textId="77777777" w:rsidR="00C95588" w:rsidRPr="0011173D" w:rsidRDefault="00000000">
      <w:pPr>
        <w:rPr>
          <w:rFonts w:ascii="Times  New Roman" w:eastAsia="Times New Roman" w:hAnsi="Times  New Roman" w:cs="Times New Roman"/>
          <w:color w:val="4A86E8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noProof/>
          <w:color w:val="4A86E8"/>
          <w:sz w:val="32"/>
          <w:szCs w:val="32"/>
        </w:rPr>
        <w:lastRenderedPageBreak/>
        <w:drawing>
          <wp:inline distT="114300" distB="114300" distL="114300" distR="114300" wp14:anchorId="5D7F11DF" wp14:editId="6EDD7692">
            <wp:extent cx="5534025" cy="4400550"/>
            <wp:effectExtent l="0" t="0" r="0" b="0"/>
            <wp:docPr id="1592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40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39266" w14:textId="77777777" w:rsidR="00C95588" w:rsidRPr="0011173D" w:rsidRDefault="00C95588">
      <w:pPr>
        <w:rPr>
          <w:rFonts w:ascii="Times  New Roman" w:eastAsia="Times New Roman" w:hAnsi="Times  New Roman" w:cs="Times New Roman"/>
          <w:color w:val="4A86E8"/>
          <w:sz w:val="28"/>
          <w:szCs w:val="28"/>
        </w:rPr>
      </w:pPr>
    </w:p>
    <w:p w14:paraId="23C42541" w14:textId="77777777" w:rsidR="00C95588" w:rsidRPr="0011173D" w:rsidRDefault="00C95588">
      <w:pPr>
        <w:rPr>
          <w:rFonts w:ascii="Times  New Roman" w:eastAsia="Times New Roman" w:hAnsi="Times  New Roman" w:cs="Times New Roman"/>
          <w:color w:val="4A86E8"/>
          <w:sz w:val="28"/>
          <w:szCs w:val="28"/>
        </w:rPr>
      </w:pPr>
    </w:p>
    <w:p w14:paraId="36D5EC0E" w14:textId="77777777" w:rsidR="00C95588" w:rsidRPr="0011173D" w:rsidRDefault="00C95588">
      <w:pPr>
        <w:rPr>
          <w:rFonts w:ascii="Times  New Roman" w:eastAsia="Times New Roman" w:hAnsi="Times  New Roman" w:cs="Times New Roman"/>
          <w:color w:val="4A86E8"/>
          <w:sz w:val="28"/>
          <w:szCs w:val="28"/>
        </w:rPr>
      </w:pPr>
    </w:p>
    <w:p w14:paraId="47CDACD4" w14:textId="77777777" w:rsidR="00C95588" w:rsidRPr="0011173D" w:rsidRDefault="00C95588">
      <w:pPr>
        <w:rPr>
          <w:rFonts w:ascii="Times  New Roman" w:eastAsia="Times New Roman" w:hAnsi="Times  New Roman" w:cs="Times New Roman"/>
          <w:color w:val="4A86E8"/>
          <w:sz w:val="28"/>
          <w:szCs w:val="28"/>
        </w:rPr>
      </w:pPr>
    </w:p>
    <w:p w14:paraId="386C0F64" w14:textId="77777777" w:rsidR="00C95588" w:rsidRPr="0011173D" w:rsidRDefault="00C95588">
      <w:pPr>
        <w:rPr>
          <w:rFonts w:ascii="Times  New Roman" w:eastAsia="Times New Roman" w:hAnsi="Times  New Roman" w:cs="Times New Roman"/>
          <w:color w:val="4A86E8"/>
          <w:sz w:val="28"/>
          <w:szCs w:val="28"/>
        </w:rPr>
      </w:pPr>
    </w:p>
    <w:p w14:paraId="24974905" w14:textId="77777777" w:rsidR="00C95588" w:rsidRPr="0011173D" w:rsidRDefault="00000000">
      <w:pPr>
        <w:rPr>
          <w:rFonts w:ascii="Times  New Roman" w:eastAsia="Times New Roman" w:hAnsi="Times  New Roman" w:cs="Times New Roman"/>
          <w:sz w:val="28"/>
          <w:szCs w:val="28"/>
        </w:rPr>
      </w:pPr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2.1.3 Ma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trận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phân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quyền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chức</w:t>
      </w:r>
      <w:proofErr w:type="spellEnd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 New Roman" w:hAnsi="Times  New Roman" w:cs="Times New Roman"/>
          <w:color w:val="4A86E8"/>
          <w:sz w:val="28"/>
          <w:szCs w:val="28"/>
        </w:rPr>
        <w:t>năng</w:t>
      </w:r>
      <w:proofErr w:type="spellEnd"/>
    </w:p>
    <w:tbl>
      <w:tblPr>
        <w:tblStyle w:val="aff0"/>
        <w:tblW w:w="98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25"/>
        <w:gridCol w:w="2445"/>
        <w:gridCol w:w="1725"/>
        <w:gridCol w:w="2475"/>
        <w:gridCol w:w="2085"/>
      </w:tblGrid>
      <w:tr w:rsidR="00C95588" w:rsidRPr="0011173D" w14:paraId="7B399D22" w14:textId="77777777">
        <w:trPr>
          <w:trHeight w:val="660"/>
        </w:trPr>
        <w:tc>
          <w:tcPr>
            <w:tcW w:w="11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D9088D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STT</w:t>
            </w:r>
          </w:p>
        </w:tc>
        <w:tc>
          <w:tcPr>
            <w:tcW w:w="24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9EAD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CHỨC NĂNG</w:t>
            </w:r>
          </w:p>
        </w:tc>
        <w:tc>
          <w:tcPr>
            <w:tcW w:w="17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23A10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KHÁCH</w:t>
            </w:r>
          </w:p>
        </w:tc>
        <w:tc>
          <w:tcPr>
            <w:tcW w:w="247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E5A911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NGƯỜI DÙNG</w:t>
            </w:r>
          </w:p>
        </w:tc>
        <w:tc>
          <w:tcPr>
            <w:tcW w:w="20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3BFF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 TRỊ</w:t>
            </w:r>
          </w:p>
        </w:tc>
      </w:tr>
      <w:tr w:rsidR="00C95588" w:rsidRPr="0011173D" w14:paraId="3C092F84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4E1929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2824D2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19478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DB066D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925665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2405E8D3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0B817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2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531BB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thoát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5B9272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E247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9A99A9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42EAD577" w14:textId="77777777">
        <w:trPr>
          <w:trHeight w:val="66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C1A705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311F6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8F12F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D7E91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71E1B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0B141FC5" w14:textId="77777777">
        <w:trPr>
          <w:trHeight w:val="66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0C0009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4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6A2FE3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Thay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BF067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2908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0A26D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525775FE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1378D3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5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EE93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164737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6C73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06938D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2D8D104E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66F2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6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F3423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Lấy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4065BE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8BF47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F0985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7D062B6B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B743C6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7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AFC8A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Bình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B2E5E6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2A7A01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973CD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71968487" w14:textId="77777777">
        <w:trPr>
          <w:trHeight w:val="66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BC98D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8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412CD5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top 10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61930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53A2AE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94CD59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0CD9F942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672DE6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9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5897F6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Danh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CA962D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F02613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165C5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706F32AC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3BFF6B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10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C26651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tất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cả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DBFEF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D19695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8AC333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4D4A5E7C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F7E4B2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11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0D7660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kiếm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832880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B5985B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A2BD71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0A16FF83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178AF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12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C2B35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52708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B42146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6D2451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1C3ED306" w14:textId="77777777">
        <w:trPr>
          <w:trHeight w:val="66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54EE07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13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3C472D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đánh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8371D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B460C3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0F049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7FEB73E6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250FE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14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9E282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5384F1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200B2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8F63D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160B4D0A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A346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15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49BC13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Đặt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C0D828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31334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89D05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</w:tr>
      <w:tr w:rsidR="00C95588" w:rsidRPr="0011173D" w14:paraId="5642AEEC" w14:textId="77777777">
        <w:trPr>
          <w:trHeight w:val="66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973686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16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138DD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659A9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1A8455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5385DA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4C9E6E7F" w14:textId="77777777">
        <w:trPr>
          <w:trHeight w:val="66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D6C73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lastRenderedPageBreak/>
              <w:t>17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765403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Xem chi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1E7EE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AB846F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44A2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73DDC226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01E95B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18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62457D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Đánh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10A8F3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2E3244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4B3930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</w:tr>
      <w:tr w:rsidR="00C95588" w:rsidRPr="0011173D" w14:paraId="2D41FA48" w14:textId="77777777">
        <w:trPr>
          <w:trHeight w:val="33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6E123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19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BE46F7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B529E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64BC7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65F3AC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  <w:tr w:rsidR="00C95588" w:rsidRPr="0011173D" w14:paraId="18D6F66F" w14:textId="77777777">
        <w:trPr>
          <w:trHeight w:val="660"/>
        </w:trPr>
        <w:tc>
          <w:tcPr>
            <w:tcW w:w="11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2B6C1B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20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F1A61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Các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chức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F4B08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03DB86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A8D08D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0966D2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B2580E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BA302E" w14:textId="77777777" w:rsidR="00C95588" w:rsidRPr="0011173D" w:rsidRDefault="00000000">
            <w:pPr>
              <w:spacing w:before="240" w:after="0" w:line="276" w:lineRule="auto"/>
              <w:ind w:left="360"/>
              <w:jc w:val="center"/>
              <w:rPr>
                <w:rFonts w:ascii="Times  New Roman" w:eastAsia="Times New Roman" w:hAnsi="Times  New Roman" w:cs="Times New Roman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sz w:val="28"/>
                <w:szCs w:val="28"/>
              </w:rPr>
              <w:t>X</w:t>
            </w:r>
          </w:p>
        </w:tc>
      </w:tr>
    </w:tbl>
    <w:p w14:paraId="09B8B76B" w14:textId="77777777" w:rsidR="00C95588" w:rsidRPr="0011173D" w:rsidRDefault="00C95588">
      <w:pPr>
        <w:rPr>
          <w:rFonts w:ascii="Times  New Roman" w:eastAsia="Times New Roman" w:hAnsi="Times  New Roman" w:cs="Times New Roman"/>
          <w:sz w:val="28"/>
          <w:szCs w:val="28"/>
        </w:rPr>
      </w:pPr>
    </w:p>
    <w:p w14:paraId="0E6142E8" w14:textId="77777777" w:rsidR="00C95588" w:rsidRPr="0011173D" w:rsidRDefault="00C95588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</w:p>
    <w:p w14:paraId="4450870E" w14:textId="77777777" w:rsidR="00C95588" w:rsidRPr="0011173D" w:rsidRDefault="00000000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2.2.2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Sơ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đồ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FlowChart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Use</w:t>
      </w:r>
    </w:p>
    <w:p w14:paraId="605A0463" w14:textId="77777777" w:rsidR="00C95588" w:rsidRPr="0011173D" w:rsidRDefault="00000000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noProof/>
          <w:color w:val="4A86E8"/>
          <w:sz w:val="32"/>
          <w:szCs w:val="32"/>
        </w:rPr>
        <w:lastRenderedPageBreak/>
        <w:drawing>
          <wp:inline distT="114300" distB="114300" distL="114300" distR="114300" wp14:anchorId="411AA1B8" wp14:editId="35BAF23A">
            <wp:extent cx="5943600" cy="8102600"/>
            <wp:effectExtent l="0" t="0" r="0" b="0"/>
            <wp:docPr id="15924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72B98" w14:textId="77777777" w:rsidR="00C95588" w:rsidRPr="0011173D" w:rsidRDefault="00000000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lastRenderedPageBreak/>
        <w:t xml:space="preserve">2.2.3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Sơ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đồ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</w:t>
      </w:r>
      <w:proofErr w:type="spellStart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FlowChart</w:t>
      </w:r>
      <w:proofErr w:type="spellEnd"/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 xml:space="preserve"> Admin</w:t>
      </w: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ab/>
      </w:r>
    </w:p>
    <w:p w14:paraId="29005A0F" w14:textId="77777777" w:rsidR="00C95588" w:rsidRPr="0011173D" w:rsidRDefault="00000000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noProof/>
          <w:color w:val="4A86E8"/>
          <w:sz w:val="32"/>
          <w:szCs w:val="32"/>
        </w:rPr>
        <w:drawing>
          <wp:inline distT="114300" distB="114300" distL="114300" distR="114300" wp14:anchorId="5FEB6180" wp14:editId="640861CF">
            <wp:extent cx="5943600" cy="5194300"/>
            <wp:effectExtent l="0" t="0" r="0" b="0"/>
            <wp:docPr id="15926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BC466" w14:textId="77777777" w:rsidR="00C95588" w:rsidRPr="0011173D" w:rsidRDefault="00C95588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</w:p>
    <w:p w14:paraId="45FA3374" w14:textId="77777777" w:rsidR="00C95588" w:rsidRPr="0011173D" w:rsidRDefault="00C95588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</w:p>
    <w:p w14:paraId="2A94BE09" w14:textId="77777777" w:rsidR="00C95588" w:rsidRPr="0011173D" w:rsidRDefault="00000000">
      <w:pPr>
        <w:jc w:val="center"/>
        <w:rPr>
          <w:rFonts w:ascii="Times  New Roman" w:eastAsia="Times" w:hAnsi="Times  New Roman" w:cs="Times"/>
          <w:b/>
          <w:color w:val="4A86E8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t>PHẦN 3: THIẾT KẾ CƠ SỞ DỮ LIỆU</w:t>
      </w:r>
    </w:p>
    <w:p w14:paraId="274B3165" w14:textId="77777777" w:rsidR="00C95588" w:rsidRPr="0011173D" w:rsidRDefault="00000000" w:rsidP="00FF1361">
      <w:pPr>
        <w:pStyle w:val="Heading2"/>
        <w:rPr>
          <w:rFonts w:ascii="Times  New Roman" w:eastAsia="Times" w:hAnsi="Times  New Roman" w:cs="Times"/>
          <w:b w:val="0"/>
          <w:color w:val="4A86E8"/>
          <w:sz w:val="28"/>
          <w:szCs w:val="28"/>
        </w:rPr>
      </w:pPr>
      <w:r w:rsidRPr="0011173D">
        <w:rPr>
          <w:rFonts w:ascii="Times  New Roman" w:eastAsia="Times" w:hAnsi="Times  New Roman" w:cs="Times"/>
          <w:b w:val="0"/>
          <w:color w:val="4A86E8"/>
          <w:sz w:val="28"/>
          <w:szCs w:val="28"/>
        </w:rPr>
        <w:t>3.1. CHI TIẾT BẢNG</w:t>
      </w:r>
    </w:p>
    <w:p w14:paraId="0AB2A62B" w14:textId="77777777" w:rsidR="00C95588" w:rsidRPr="0011173D" w:rsidRDefault="00000000" w:rsidP="00FF1361">
      <w:pPr>
        <w:pStyle w:val="Heading3"/>
        <w:rPr>
          <w:rFonts w:ascii="Times  New Roman" w:eastAsia="Times" w:hAnsi="Times  New Roman" w:cs="Times"/>
          <w:b w:val="0"/>
          <w:highlight w:val="green"/>
        </w:rPr>
      </w:pPr>
      <w:r w:rsidRPr="0011173D">
        <w:rPr>
          <w:rFonts w:ascii="Times  New Roman" w:eastAsia="Times" w:hAnsi="Times  New Roman" w:cs="Times"/>
          <w:b w:val="0"/>
        </w:rPr>
        <w:t>3.1.1. BẢNG DANH MỤC</w:t>
      </w:r>
    </w:p>
    <w:p w14:paraId="029D7520" w14:textId="77777777" w:rsidR="00C95588" w:rsidRPr="0011173D" w:rsidRDefault="00C95588">
      <w:pPr>
        <w:rPr>
          <w:rFonts w:ascii="Times  New Roman" w:eastAsia="Times" w:hAnsi="Times  New Roman" w:cs="Times"/>
          <w:b/>
          <w:sz w:val="28"/>
          <w:szCs w:val="28"/>
        </w:rPr>
      </w:pPr>
    </w:p>
    <w:tbl>
      <w:tblPr>
        <w:tblStyle w:val="aff1"/>
        <w:tblW w:w="99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925"/>
      </w:tblGrid>
      <w:tr w:rsidR="00C95588" w:rsidRPr="0011173D" w14:paraId="4D2453F2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2F44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18B8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38FA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A643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0A96AA93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5585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lastRenderedPageBreak/>
              <w:t>id_dm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9B00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FAE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F204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(PK)</w:t>
            </w:r>
          </w:p>
        </w:tc>
      </w:tr>
      <w:tr w:rsidR="00C95588" w:rsidRPr="0011173D" w14:paraId="25960E00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A8E4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name_dm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0776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1AD2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255</w:t>
            </w:r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D230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mục</w:t>
            </w:r>
            <w:proofErr w:type="spellEnd"/>
          </w:p>
        </w:tc>
      </w:tr>
      <w:tr w:rsidR="00C95588" w:rsidRPr="0011173D" w14:paraId="7371711C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3E7E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trangthai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2A7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EBF4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CAD4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Trạng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thái</w:t>
            </w:r>
            <w:proofErr w:type="spellEnd"/>
          </w:p>
        </w:tc>
      </w:tr>
    </w:tbl>
    <w:p w14:paraId="620D2F0A" w14:textId="77777777" w:rsidR="00C95588" w:rsidRPr="0011173D" w:rsidRDefault="00C95588">
      <w:pPr>
        <w:rPr>
          <w:rFonts w:ascii="Times  New Roman" w:eastAsia="Times" w:hAnsi="Times  New Roman" w:cs="Times"/>
          <w:b/>
          <w:sz w:val="28"/>
          <w:szCs w:val="28"/>
        </w:rPr>
      </w:pPr>
    </w:p>
    <w:p w14:paraId="2ED273D1" w14:textId="77777777" w:rsidR="00C95588" w:rsidRPr="0011173D" w:rsidRDefault="00000000">
      <w:pPr>
        <w:rPr>
          <w:rFonts w:ascii="Times  New Roman" w:eastAsia="Times" w:hAnsi="Times  New Roman" w:cs="Times"/>
          <w:b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sz w:val="28"/>
          <w:szCs w:val="28"/>
        </w:rPr>
        <w:t>3.1.2. BẢNG SẢN PHẨM</w:t>
      </w:r>
    </w:p>
    <w:tbl>
      <w:tblPr>
        <w:tblStyle w:val="aff2"/>
        <w:tblpPr w:leftFromText="180" w:rightFromText="180" w:topFromText="180" w:bottomFromText="180" w:vertAnchor="text" w:tblpX="-45"/>
        <w:tblW w:w="105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25"/>
        <w:gridCol w:w="2340"/>
        <w:gridCol w:w="2340"/>
        <w:gridCol w:w="3510"/>
      </w:tblGrid>
      <w:tr w:rsidR="00C95588" w:rsidRPr="0011173D" w14:paraId="683C99AB" w14:textId="77777777">
        <w:trPr>
          <w:trHeight w:val="575"/>
        </w:trPr>
        <w:tc>
          <w:tcPr>
            <w:tcW w:w="2325" w:type="dxa"/>
          </w:tcPr>
          <w:p w14:paraId="5AB1E2F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340" w:type="dxa"/>
          </w:tcPr>
          <w:p w14:paraId="755C962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40" w:type="dxa"/>
          </w:tcPr>
          <w:p w14:paraId="7BF995D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3510" w:type="dxa"/>
          </w:tcPr>
          <w:p w14:paraId="30F5FEC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6341C30B" w14:textId="77777777">
        <w:tc>
          <w:tcPr>
            <w:tcW w:w="2325" w:type="dxa"/>
          </w:tcPr>
          <w:p w14:paraId="77E032D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id_sp</w:t>
            </w:r>
            <w:proofErr w:type="spellEnd"/>
          </w:p>
        </w:tc>
        <w:tc>
          <w:tcPr>
            <w:tcW w:w="2340" w:type="dxa"/>
          </w:tcPr>
          <w:p w14:paraId="6F0BA71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2D160BB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3510" w:type="dxa"/>
          </w:tcPr>
          <w:p w14:paraId="41CCA77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(PK)</w:t>
            </w:r>
          </w:p>
        </w:tc>
      </w:tr>
      <w:tr w:rsidR="00C95588" w:rsidRPr="0011173D" w14:paraId="1D6E8B87" w14:textId="77777777">
        <w:tc>
          <w:tcPr>
            <w:tcW w:w="2325" w:type="dxa"/>
          </w:tcPr>
          <w:p w14:paraId="6CE4610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namesp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B0FD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764AFA2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255</w:t>
            </w:r>
          </w:p>
        </w:tc>
        <w:tc>
          <w:tcPr>
            <w:tcW w:w="3510" w:type="dxa"/>
          </w:tcPr>
          <w:p w14:paraId="356C791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228E4B7C" w14:textId="77777777">
        <w:tc>
          <w:tcPr>
            <w:tcW w:w="2325" w:type="dxa"/>
          </w:tcPr>
          <w:p w14:paraId="34EB6C8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price</w:t>
            </w:r>
          </w:p>
        </w:tc>
        <w:tc>
          <w:tcPr>
            <w:tcW w:w="2340" w:type="dxa"/>
          </w:tcPr>
          <w:p w14:paraId="46AFFAA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float</w:t>
            </w:r>
          </w:p>
        </w:tc>
        <w:tc>
          <w:tcPr>
            <w:tcW w:w="2340" w:type="dxa"/>
          </w:tcPr>
          <w:p w14:paraId="68305AB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3510" w:type="dxa"/>
          </w:tcPr>
          <w:p w14:paraId="2215349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7167646F" w14:textId="77777777">
        <w:trPr>
          <w:trHeight w:val="500"/>
        </w:trPr>
        <w:tc>
          <w:tcPr>
            <w:tcW w:w="2325" w:type="dxa"/>
          </w:tcPr>
          <w:p w14:paraId="47F29F5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price_sale</w:t>
            </w:r>
            <w:proofErr w:type="spellEnd"/>
          </w:p>
        </w:tc>
        <w:tc>
          <w:tcPr>
            <w:tcW w:w="2340" w:type="dxa"/>
          </w:tcPr>
          <w:p w14:paraId="41D8083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float</w:t>
            </w:r>
          </w:p>
        </w:tc>
        <w:tc>
          <w:tcPr>
            <w:tcW w:w="2340" w:type="dxa"/>
          </w:tcPr>
          <w:p w14:paraId="17C06C5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3510" w:type="dxa"/>
          </w:tcPr>
          <w:p w14:paraId="4C0831B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khuyến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mãi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284C104A" w14:textId="77777777">
        <w:tc>
          <w:tcPr>
            <w:tcW w:w="2325" w:type="dxa"/>
          </w:tcPr>
          <w:p w14:paraId="2684F04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mausac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D57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0F2072F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255</w:t>
            </w:r>
          </w:p>
        </w:tc>
        <w:tc>
          <w:tcPr>
            <w:tcW w:w="3510" w:type="dxa"/>
          </w:tcPr>
          <w:p w14:paraId="6AE6836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Màu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sắc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5B349122" w14:textId="77777777">
        <w:tc>
          <w:tcPr>
            <w:tcW w:w="2325" w:type="dxa"/>
          </w:tcPr>
          <w:p w14:paraId="0919A2C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kichthuoc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57E9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1756FED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255</w:t>
            </w:r>
          </w:p>
        </w:tc>
        <w:tc>
          <w:tcPr>
            <w:tcW w:w="3510" w:type="dxa"/>
          </w:tcPr>
          <w:p w14:paraId="7F7C361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Kích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thước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6D03A036" w14:textId="77777777">
        <w:tc>
          <w:tcPr>
            <w:tcW w:w="2325" w:type="dxa"/>
          </w:tcPr>
          <w:p w14:paraId="0AB0B1C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2340" w:type="dxa"/>
          </w:tcPr>
          <w:p w14:paraId="37A0CC6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2ECE4C3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3510" w:type="dxa"/>
          </w:tcPr>
          <w:p w14:paraId="3B4F51D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2D42DDE9" w14:textId="77777777">
        <w:tc>
          <w:tcPr>
            <w:tcW w:w="2325" w:type="dxa"/>
          </w:tcPr>
          <w:p w14:paraId="3F26222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mota</w:t>
            </w:r>
            <w:proofErr w:type="spellEnd"/>
          </w:p>
        </w:tc>
        <w:tc>
          <w:tcPr>
            <w:tcW w:w="2340" w:type="dxa"/>
          </w:tcPr>
          <w:p w14:paraId="34F98A7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text</w:t>
            </w:r>
          </w:p>
        </w:tc>
        <w:tc>
          <w:tcPr>
            <w:tcW w:w="2340" w:type="dxa"/>
          </w:tcPr>
          <w:p w14:paraId="6442A018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</w:p>
        </w:tc>
        <w:tc>
          <w:tcPr>
            <w:tcW w:w="3510" w:type="dxa"/>
          </w:tcPr>
          <w:p w14:paraId="6B04ABE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4C971033" w14:textId="77777777">
        <w:tc>
          <w:tcPr>
            <w:tcW w:w="2325" w:type="dxa"/>
          </w:tcPr>
          <w:p w14:paraId="7948013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images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2B4E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17C3D95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255</w:t>
            </w:r>
          </w:p>
        </w:tc>
        <w:tc>
          <w:tcPr>
            <w:tcW w:w="3510" w:type="dxa"/>
          </w:tcPr>
          <w:p w14:paraId="4F74BD8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</w:p>
        </w:tc>
      </w:tr>
      <w:tr w:rsidR="00C95588" w:rsidRPr="0011173D" w14:paraId="18F2E61B" w14:textId="77777777">
        <w:tc>
          <w:tcPr>
            <w:tcW w:w="2325" w:type="dxa"/>
          </w:tcPr>
          <w:p w14:paraId="5A55448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ngaydang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3AEC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date</w:t>
            </w:r>
          </w:p>
        </w:tc>
        <w:tc>
          <w:tcPr>
            <w:tcW w:w="2340" w:type="dxa"/>
          </w:tcPr>
          <w:p w14:paraId="1DC44B01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</w:p>
        </w:tc>
        <w:tc>
          <w:tcPr>
            <w:tcW w:w="3510" w:type="dxa"/>
          </w:tcPr>
          <w:p w14:paraId="0E7E28E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Ngày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</w:p>
        </w:tc>
      </w:tr>
      <w:tr w:rsidR="00C95588" w:rsidRPr="0011173D" w14:paraId="2960A62B" w14:textId="77777777">
        <w:tc>
          <w:tcPr>
            <w:tcW w:w="2325" w:type="dxa"/>
          </w:tcPr>
          <w:p w14:paraId="39724D4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id_dm</w:t>
            </w:r>
            <w:proofErr w:type="spellEnd"/>
          </w:p>
        </w:tc>
        <w:tc>
          <w:tcPr>
            <w:tcW w:w="2340" w:type="dxa"/>
          </w:tcPr>
          <w:p w14:paraId="710BBB3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6A19203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3510" w:type="dxa"/>
          </w:tcPr>
          <w:p w14:paraId="60F4C61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(FK)</w:t>
            </w:r>
          </w:p>
        </w:tc>
      </w:tr>
      <w:tr w:rsidR="00C95588" w:rsidRPr="0011173D" w14:paraId="7A58DD20" w14:textId="77777777">
        <w:tc>
          <w:tcPr>
            <w:tcW w:w="2325" w:type="dxa"/>
          </w:tcPr>
          <w:p w14:paraId="7BD38779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</w:p>
        </w:tc>
        <w:tc>
          <w:tcPr>
            <w:tcW w:w="2340" w:type="dxa"/>
          </w:tcPr>
          <w:p w14:paraId="7D013493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</w:p>
        </w:tc>
        <w:tc>
          <w:tcPr>
            <w:tcW w:w="2340" w:type="dxa"/>
          </w:tcPr>
          <w:p w14:paraId="324AE2EA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</w:p>
        </w:tc>
        <w:tc>
          <w:tcPr>
            <w:tcW w:w="3510" w:type="dxa"/>
          </w:tcPr>
          <w:p w14:paraId="7DEFFA0E" w14:textId="77777777" w:rsidR="00C95588" w:rsidRPr="0011173D" w:rsidRDefault="00C95588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</w:p>
        </w:tc>
      </w:tr>
    </w:tbl>
    <w:p w14:paraId="3E280026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1F9A7E75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color w:val="053742"/>
          <w:sz w:val="28"/>
          <w:szCs w:val="28"/>
        </w:rPr>
        <w:t>3.1.3. BẢNG CHI TIẾT SẢN PHẨM</w:t>
      </w:r>
    </w:p>
    <w:p w14:paraId="04F22161" w14:textId="77777777" w:rsidR="00C95588" w:rsidRPr="0011173D" w:rsidRDefault="00C95588">
      <w:pPr>
        <w:rPr>
          <w:rFonts w:ascii="Times  New Roman" w:eastAsia="Times" w:hAnsi="Times  New Roman" w:cs="Times"/>
          <w:b/>
          <w:sz w:val="28"/>
          <w:szCs w:val="28"/>
        </w:rPr>
      </w:pPr>
    </w:p>
    <w:p w14:paraId="57F735AB" w14:textId="77777777" w:rsidR="00C95588" w:rsidRPr="0011173D" w:rsidRDefault="00C95588">
      <w:pPr>
        <w:rPr>
          <w:rFonts w:ascii="Times  New Roman" w:eastAsia="Times" w:hAnsi="Times  New Roman" w:cs="Times"/>
          <w:b/>
          <w:sz w:val="28"/>
          <w:szCs w:val="28"/>
        </w:rPr>
      </w:pPr>
    </w:p>
    <w:p w14:paraId="41D2BA23" w14:textId="77777777" w:rsidR="00C95588" w:rsidRPr="0011173D" w:rsidRDefault="00C95588">
      <w:pPr>
        <w:rPr>
          <w:rFonts w:ascii="Times  New Roman" w:eastAsia="Times" w:hAnsi="Times  New Roman" w:cs="Times"/>
          <w:b/>
          <w:sz w:val="28"/>
          <w:szCs w:val="28"/>
        </w:rPr>
      </w:pPr>
    </w:p>
    <w:tbl>
      <w:tblPr>
        <w:tblStyle w:val="aff3"/>
        <w:tblpPr w:leftFromText="180" w:rightFromText="180" w:topFromText="180" w:bottomFromText="180" w:vertAnchor="text" w:tblpX="-165"/>
        <w:tblW w:w="103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3315"/>
      </w:tblGrid>
      <w:tr w:rsidR="00C95588" w:rsidRPr="0011173D" w14:paraId="7B8ED2C6" w14:textId="77777777">
        <w:tc>
          <w:tcPr>
            <w:tcW w:w="2340" w:type="dxa"/>
          </w:tcPr>
          <w:p w14:paraId="4C3BA27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lastRenderedPageBreak/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340" w:type="dxa"/>
          </w:tcPr>
          <w:p w14:paraId="26D4693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40" w:type="dxa"/>
          </w:tcPr>
          <w:p w14:paraId="3DD5A02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3315" w:type="dxa"/>
          </w:tcPr>
          <w:p w14:paraId="476EAA7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170308D1" w14:textId="77777777">
        <w:tc>
          <w:tcPr>
            <w:tcW w:w="2340" w:type="dxa"/>
          </w:tcPr>
          <w:p w14:paraId="3138E89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id_ctsp</w:t>
            </w:r>
            <w:proofErr w:type="spellEnd"/>
          </w:p>
        </w:tc>
        <w:tc>
          <w:tcPr>
            <w:tcW w:w="2340" w:type="dxa"/>
          </w:tcPr>
          <w:p w14:paraId="6F3EFF9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5EDFC91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3315" w:type="dxa"/>
          </w:tcPr>
          <w:p w14:paraId="4A32B97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(PK)</w:t>
            </w:r>
          </w:p>
        </w:tc>
      </w:tr>
      <w:tr w:rsidR="00C95588" w:rsidRPr="0011173D" w14:paraId="14846D49" w14:textId="77777777">
        <w:tc>
          <w:tcPr>
            <w:tcW w:w="2340" w:type="dxa"/>
          </w:tcPr>
          <w:p w14:paraId="6A75FEE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id_sp</w:t>
            </w:r>
            <w:proofErr w:type="spellEnd"/>
          </w:p>
        </w:tc>
        <w:tc>
          <w:tcPr>
            <w:tcW w:w="2340" w:type="dxa"/>
          </w:tcPr>
          <w:p w14:paraId="4BC1FBD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6BE6C82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3315" w:type="dxa"/>
          </w:tcPr>
          <w:p w14:paraId="0F99A61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(FK)</w:t>
            </w:r>
          </w:p>
        </w:tc>
      </w:tr>
      <w:tr w:rsidR="00C95588" w:rsidRPr="0011173D" w14:paraId="360AD507" w14:textId="77777777">
        <w:tc>
          <w:tcPr>
            <w:tcW w:w="2340" w:type="dxa"/>
          </w:tcPr>
          <w:p w14:paraId="3761493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mausac</w:t>
            </w:r>
            <w:proofErr w:type="spellEnd"/>
          </w:p>
        </w:tc>
        <w:tc>
          <w:tcPr>
            <w:tcW w:w="2340" w:type="dxa"/>
          </w:tcPr>
          <w:p w14:paraId="2A425F3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4F4C204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255</w:t>
            </w:r>
          </w:p>
        </w:tc>
        <w:tc>
          <w:tcPr>
            <w:tcW w:w="3315" w:type="dxa"/>
          </w:tcPr>
          <w:p w14:paraId="367EB5A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Màu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sắc</w:t>
            </w:r>
            <w:proofErr w:type="spellEnd"/>
          </w:p>
        </w:tc>
      </w:tr>
      <w:tr w:rsidR="00C95588" w:rsidRPr="0011173D" w14:paraId="6EF8B6AD" w14:textId="77777777">
        <w:tc>
          <w:tcPr>
            <w:tcW w:w="2340" w:type="dxa"/>
          </w:tcPr>
          <w:p w14:paraId="589B4AD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kichthuoc</w:t>
            </w:r>
            <w:proofErr w:type="spellEnd"/>
          </w:p>
        </w:tc>
        <w:tc>
          <w:tcPr>
            <w:tcW w:w="2340" w:type="dxa"/>
          </w:tcPr>
          <w:p w14:paraId="5892865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0837F9C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255</w:t>
            </w:r>
          </w:p>
        </w:tc>
        <w:tc>
          <w:tcPr>
            <w:tcW w:w="3315" w:type="dxa"/>
          </w:tcPr>
          <w:p w14:paraId="667699D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Kích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thước</w:t>
            </w:r>
            <w:proofErr w:type="spellEnd"/>
          </w:p>
        </w:tc>
      </w:tr>
      <w:tr w:rsidR="00C95588" w:rsidRPr="0011173D" w14:paraId="02871D66" w14:textId="77777777">
        <w:tc>
          <w:tcPr>
            <w:tcW w:w="2340" w:type="dxa"/>
          </w:tcPr>
          <w:p w14:paraId="5685086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2340" w:type="dxa"/>
          </w:tcPr>
          <w:p w14:paraId="48A127E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698558E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3315" w:type="dxa"/>
          </w:tcPr>
          <w:p w14:paraId="3BB0A3C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lượng</w:t>
            </w:r>
            <w:proofErr w:type="spellEnd"/>
          </w:p>
        </w:tc>
      </w:tr>
    </w:tbl>
    <w:p w14:paraId="147F9651" w14:textId="77777777" w:rsidR="00C95588" w:rsidRPr="0011173D" w:rsidRDefault="00C95588">
      <w:pPr>
        <w:rPr>
          <w:rFonts w:ascii="Times  New Roman" w:eastAsia="Times" w:hAnsi="Times  New Roman" w:cs="Times"/>
          <w:b/>
          <w:sz w:val="28"/>
          <w:szCs w:val="28"/>
        </w:rPr>
      </w:pPr>
    </w:p>
    <w:p w14:paraId="7DB6671C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color w:val="053742"/>
          <w:sz w:val="28"/>
          <w:szCs w:val="28"/>
        </w:rPr>
        <w:t>3.1.4. BẢNG TÀI KHOẢN</w:t>
      </w:r>
    </w:p>
    <w:p w14:paraId="599E8B2A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tbl>
      <w:tblPr>
        <w:tblStyle w:val="aff4"/>
        <w:tblW w:w="10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55"/>
        <w:gridCol w:w="2970"/>
      </w:tblGrid>
      <w:tr w:rsidR="00C95588" w:rsidRPr="0011173D" w14:paraId="6EF7847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DBCF9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779D1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92D35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7FB7C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07BD4AD2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26AF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id_user</w:t>
            </w:r>
            <w:proofErr w:type="spellEnd"/>
          </w:p>
        </w:tc>
        <w:tc>
          <w:tcPr>
            <w:tcW w:w="2340" w:type="dxa"/>
          </w:tcPr>
          <w:p w14:paraId="79EEE23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A542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BC1F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(PK)</w:t>
            </w:r>
          </w:p>
        </w:tc>
      </w:tr>
      <w:tr w:rsidR="00C95588" w:rsidRPr="0011173D" w14:paraId="21A2BDB5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C1A5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name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BD42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68D6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B427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khoản</w:t>
            </w:r>
            <w:proofErr w:type="spellEnd"/>
          </w:p>
        </w:tc>
      </w:tr>
      <w:tr w:rsidR="00C95588" w:rsidRPr="0011173D" w14:paraId="4580E702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48BB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email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BA5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645A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A7AA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Email </w:t>
            </w:r>
          </w:p>
        </w:tc>
      </w:tr>
      <w:tr w:rsidR="00C95588" w:rsidRPr="0011173D" w14:paraId="57597C9F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B1F5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password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EA18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880C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0408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khẩu</w:t>
            </w:r>
            <w:proofErr w:type="spellEnd"/>
          </w:p>
        </w:tc>
      </w:tr>
      <w:tr w:rsidR="00C95588" w:rsidRPr="0011173D" w14:paraId="6CBE121A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ED55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phone_number</w:t>
            </w:r>
            <w:proofErr w:type="spellEnd"/>
          </w:p>
        </w:tc>
        <w:tc>
          <w:tcPr>
            <w:tcW w:w="2340" w:type="dxa"/>
          </w:tcPr>
          <w:p w14:paraId="171AAAC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6045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116A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điện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thoại</w:t>
            </w:r>
            <w:proofErr w:type="spellEnd"/>
          </w:p>
        </w:tc>
      </w:tr>
      <w:tr w:rsidR="00C95588" w:rsidRPr="0011173D" w14:paraId="78B31310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953B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address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CD55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text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23ABB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11F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Địa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chỉ</w:t>
            </w:r>
            <w:proofErr w:type="spellEnd"/>
          </w:p>
        </w:tc>
      </w:tr>
      <w:tr w:rsidR="00C95588" w:rsidRPr="0011173D" w14:paraId="6D4589E7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F4C3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avatar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AC58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varchar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96C3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6A7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Đại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diện</w:t>
            </w:r>
            <w:proofErr w:type="spellEnd"/>
          </w:p>
        </w:tc>
      </w:tr>
      <w:tr w:rsidR="00C95588" w:rsidRPr="0011173D" w14:paraId="0FB7D69B" w14:textId="77777777">
        <w:trPr>
          <w:trHeight w:val="590"/>
        </w:trPr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851B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phanquyen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48C0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C2C7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1E0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Phân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quyền</w:t>
            </w:r>
            <w:proofErr w:type="spellEnd"/>
          </w:p>
        </w:tc>
      </w:tr>
      <w:tr w:rsidR="00C95588" w:rsidRPr="0011173D" w14:paraId="4791BA51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0B1C8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10559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6E9F1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AEBF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</w:p>
        </w:tc>
      </w:tr>
    </w:tbl>
    <w:p w14:paraId="3CA582AD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34930B1A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color w:val="053742"/>
          <w:sz w:val="28"/>
          <w:szCs w:val="28"/>
        </w:rPr>
        <w:t>3.1.5 BẢNG BÌNH LUẬN</w:t>
      </w:r>
    </w:p>
    <w:tbl>
      <w:tblPr>
        <w:tblStyle w:val="aff5"/>
        <w:tblW w:w="102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3180"/>
      </w:tblGrid>
      <w:tr w:rsidR="00C95588" w:rsidRPr="0011173D" w14:paraId="751E0BC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DBFA3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D85DC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54B39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31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9EC0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7658073B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7D8C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id_bl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4C06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7304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DD7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(PK)</w:t>
            </w:r>
          </w:p>
        </w:tc>
      </w:tr>
      <w:tr w:rsidR="00C95588" w:rsidRPr="0011173D" w14:paraId="7938FC47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A682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lastRenderedPageBreak/>
              <w:t>id_sp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8F6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8D1A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F19A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(FK)</w:t>
            </w:r>
          </w:p>
        </w:tc>
      </w:tr>
      <w:tr w:rsidR="00C95588" w:rsidRPr="0011173D" w14:paraId="63049772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3285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id_user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FE89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A2E1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7D8C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(FK)</w:t>
            </w:r>
          </w:p>
        </w:tc>
      </w:tr>
      <w:tr w:rsidR="00C95588" w:rsidRPr="0011173D" w14:paraId="0FDC483C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2D72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noidung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5B0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text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57C1B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6D9B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Nội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dung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luận</w:t>
            </w:r>
            <w:proofErr w:type="spellEnd"/>
          </w:p>
        </w:tc>
      </w:tr>
      <w:tr w:rsidR="00C95588" w:rsidRPr="0011173D" w14:paraId="1B3A1043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BE31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ngaydang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3B32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date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D0282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3487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Ngày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luận</w:t>
            </w:r>
            <w:proofErr w:type="spellEnd"/>
          </w:p>
        </w:tc>
      </w:tr>
    </w:tbl>
    <w:p w14:paraId="1D8E9F80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0389BE15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color w:val="053742"/>
          <w:sz w:val="28"/>
          <w:szCs w:val="28"/>
        </w:rPr>
        <w:t>3.1.5 BẢNG VOUCHER</w:t>
      </w:r>
    </w:p>
    <w:p w14:paraId="564DD12B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tbl>
      <w:tblPr>
        <w:tblStyle w:val="a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C95588" w:rsidRPr="0011173D" w14:paraId="5BCE109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E388A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BB868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E696B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ED30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0C0AF258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E8B7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id_vc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9AA6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03A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B3B9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Voucher</w:t>
            </w:r>
          </w:p>
        </w:tc>
      </w:tr>
      <w:tr w:rsidR="00C95588" w:rsidRPr="0011173D" w14:paraId="36072058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FDA8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ma_vc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0697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A683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E225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Khuyến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Mãi</w:t>
            </w:r>
            <w:proofErr w:type="spellEnd"/>
          </w:p>
        </w:tc>
      </w:tr>
      <w:tr w:rsidR="00C95588" w:rsidRPr="0011173D" w14:paraId="0DA81C8A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09C2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loai_khuyen_mai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4136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96B4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3FB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Khuyến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Mãi</w:t>
            </w:r>
            <w:proofErr w:type="spellEnd"/>
          </w:p>
        </w:tc>
      </w:tr>
      <w:tr w:rsidR="00C95588" w:rsidRPr="0011173D" w14:paraId="2BD5C84D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B9CA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ngay_bat_dau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6315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date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00C61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7D86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Ngày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Bắt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đầu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</w:p>
        </w:tc>
      </w:tr>
      <w:tr w:rsidR="00C95588" w:rsidRPr="0011173D" w14:paraId="1E94E850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2067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ngay_ket_thuc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FE56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date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104F3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7B84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Ngày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Thúc</w:t>
            </w:r>
            <w:proofErr w:type="spellEnd"/>
          </w:p>
        </w:tc>
      </w:tr>
    </w:tbl>
    <w:p w14:paraId="51A11636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2BDDE498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color w:val="053742"/>
          <w:sz w:val="28"/>
          <w:szCs w:val="28"/>
        </w:rPr>
        <w:t>3.1.5 BẢNG GIỎ HÀNG</w:t>
      </w:r>
    </w:p>
    <w:p w14:paraId="7A975FED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1C47F698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tbl>
      <w:tblPr>
        <w:tblStyle w:val="aff7"/>
        <w:tblW w:w="100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3015"/>
      </w:tblGrid>
      <w:tr w:rsidR="00C95588" w:rsidRPr="0011173D" w14:paraId="63A8FB2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BE37D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E3B7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6AAE3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3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A447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1019D80D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7EC5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id_gh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1E7D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926F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77F4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(PK)</w:t>
            </w:r>
          </w:p>
        </w:tc>
      </w:tr>
      <w:tr w:rsidR="00C95588" w:rsidRPr="0011173D" w14:paraId="1C008D0D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232E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id_user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6B880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113B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F22A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(FK)</w:t>
            </w:r>
          </w:p>
        </w:tc>
      </w:tr>
    </w:tbl>
    <w:p w14:paraId="5C2FEA49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353BE60F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color w:val="053742"/>
          <w:sz w:val="28"/>
          <w:szCs w:val="28"/>
        </w:rPr>
        <w:t>3.1.5 BẢNG CHI TIẾT GIỎ HÀNG</w:t>
      </w:r>
    </w:p>
    <w:p w14:paraId="55F5AABC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tbl>
      <w:tblPr>
        <w:tblStyle w:val="aff8"/>
        <w:tblW w:w="106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3600"/>
      </w:tblGrid>
      <w:tr w:rsidR="00C95588" w:rsidRPr="0011173D" w14:paraId="594E323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3CD9B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38EF2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B95F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75B16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115A2479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9059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lastRenderedPageBreak/>
              <w:t>id_ctgh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CEF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AB4A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1B1A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(PK)</w:t>
            </w:r>
          </w:p>
        </w:tc>
      </w:tr>
      <w:tr w:rsidR="00C95588" w:rsidRPr="0011173D" w14:paraId="7F4FF9FB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5FBA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id_ctsp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3999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74B7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6A40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(FK)</w:t>
            </w:r>
          </w:p>
        </w:tc>
      </w:tr>
      <w:tr w:rsidR="00C95588" w:rsidRPr="0011173D" w14:paraId="4BFF9F9A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6170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mausac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E69B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998B2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C5F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Màu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sắc</w:t>
            </w:r>
            <w:proofErr w:type="spellEnd"/>
          </w:p>
        </w:tc>
      </w:tr>
      <w:tr w:rsidR="00C95588" w:rsidRPr="0011173D" w14:paraId="1C89824B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ABA3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kichthuoc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7106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CDDE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A311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Kích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thước</w:t>
            </w:r>
            <w:proofErr w:type="spellEnd"/>
          </w:p>
        </w:tc>
      </w:tr>
      <w:tr w:rsidR="00C95588" w:rsidRPr="0011173D" w14:paraId="71356289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8294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52F5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5D13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7A58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lượng</w:t>
            </w:r>
            <w:proofErr w:type="spellEnd"/>
          </w:p>
        </w:tc>
      </w:tr>
      <w:tr w:rsidR="00C95588" w:rsidRPr="0011173D" w14:paraId="3A143F99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21AB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74BD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AEB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DD9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Tổng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tiền</w:t>
            </w:r>
            <w:proofErr w:type="spellEnd"/>
          </w:p>
        </w:tc>
      </w:tr>
    </w:tbl>
    <w:p w14:paraId="35D89957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517F6064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color w:val="053742"/>
          <w:sz w:val="28"/>
          <w:szCs w:val="28"/>
        </w:rPr>
        <w:t>3.1.5 BẢNG HÓA ĐƠN</w:t>
      </w:r>
    </w:p>
    <w:p w14:paraId="1EA1C89A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tbl>
      <w:tblPr>
        <w:tblStyle w:val="aff9"/>
        <w:tblW w:w="105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3570"/>
      </w:tblGrid>
      <w:tr w:rsidR="00C95588" w:rsidRPr="0011173D" w14:paraId="495D398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9817B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914BC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D7453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3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449B9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022C8A09" w14:textId="77777777">
        <w:tc>
          <w:tcPr>
            <w:tcW w:w="2340" w:type="dxa"/>
          </w:tcPr>
          <w:p w14:paraId="18753C6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id_hd</w:t>
            </w:r>
            <w:proofErr w:type="spellEnd"/>
          </w:p>
        </w:tc>
        <w:tc>
          <w:tcPr>
            <w:tcW w:w="2340" w:type="dxa"/>
          </w:tcPr>
          <w:p w14:paraId="6499EF2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0078F24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570" w:type="dxa"/>
          </w:tcPr>
          <w:p w14:paraId="3AF272D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hóa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(PK)</w:t>
            </w:r>
          </w:p>
        </w:tc>
      </w:tr>
      <w:tr w:rsidR="00C95588" w:rsidRPr="0011173D" w14:paraId="14D309DA" w14:textId="77777777">
        <w:tc>
          <w:tcPr>
            <w:tcW w:w="2340" w:type="dxa"/>
          </w:tcPr>
          <w:p w14:paraId="01B837B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id_user</w:t>
            </w:r>
            <w:proofErr w:type="spellEnd"/>
          </w:p>
        </w:tc>
        <w:tc>
          <w:tcPr>
            <w:tcW w:w="2340" w:type="dxa"/>
          </w:tcPr>
          <w:p w14:paraId="133F178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7676FDB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570" w:type="dxa"/>
          </w:tcPr>
          <w:p w14:paraId="4DF03FF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(FK)</w:t>
            </w:r>
          </w:p>
        </w:tc>
      </w:tr>
      <w:tr w:rsidR="00C95588" w:rsidRPr="0011173D" w14:paraId="6411788E" w14:textId="77777777">
        <w:tc>
          <w:tcPr>
            <w:tcW w:w="2340" w:type="dxa"/>
          </w:tcPr>
          <w:p w14:paraId="7F2DB43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name</w:t>
            </w:r>
          </w:p>
        </w:tc>
        <w:tc>
          <w:tcPr>
            <w:tcW w:w="2340" w:type="dxa"/>
          </w:tcPr>
          <w:p w14:paraId="1768129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0E9D74D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570" w:type="dxa"/>
          </w:tcPr>
          <w:p w14:paraId="4997EAA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Họ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Tên</w:t>
            </w:r>
            <w:proofErr w:type="spellEnd"/>
          </w:p>
        </w:tc>
      </w:tr>
      <w:tr w:rsidR="00C95588" w:rsidRPr="0011173D" w14:paraId="35C891A6" w14:textId="77777777">
        <w:tc>
          <w:tcPr>
            <w:tcW w:w="2340" w:type="dxa"/>
          </w:tcPr>
          <w:p w14:paraId="0D4ADDC5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email</w:t>
            </w:r>
          </w:p>
        </w:tc>
        <w:tc>
          <w:tcPr>
            <w:tcW w:w="2340" w:type="dxa"/>
          </w:tcPr>
          <w:p w14:paraId="0C2A7D8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551F396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570" w:type="dxa"/>
          </w:tcPr>
          <w:p w14:paraId="29EAF51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Email</w:t>
            </w:r>
          </w:p>
        </w:tc>
      </w:tr>
      <w:tr w:rsidR="00C95588" w:rsidRPr="0011173D" w14:paraId="478CF979" w14:textId="77777777">
        <w:tc>
          <w:tcPr>
            <w:tcW w:w="2340" w:type="dxa"/>
          </w:tcPr>
          <w:p w14:paraId="6A886C8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phone_number</w:t>
            </w:r>
            <w:proofErr w:type="spellEnd"/>
          </w:p>
        </w:tc>
        <w:tc>
          <w:tcPr>
            <w:tcW w:w="2340" w:type="dxa"/>
          </w:tcPr>
          <w:p w14:paraId="0EB8BEC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607CA20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570" w:type="dxa"/>
          </w:tcPr>
          <w:p w14:paraId="2861B5E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điện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thoại</w:t>
            </w:r>
            <w:proofErr w:type="spellEnd"/>
          </w:p>
        </w:tc>
      </w:tr>
      <w:tr w:rsidR="00C95588" w:rsidRPr="0011173D" w14:paraId="4D1F2BF9" w14:textId="77777777">
        <w:tc>
          <w:tcPr>
            <w:tcW w:w="2340" w:type="dxa"/>
          </w:tcPr>
          <w:p w14:paraId="064B6F8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address</w:t>
            </w:r>
          </w:p>
        </w:tc>
        <w:tc>
          <w:tcPr>
            <w:tcW w:w="2340" w:type="dxa"/>
          </w:tcPr>
          <w:p w14:paraId="170235F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4ADDB0E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570" w:type="dxa"/>
          </w:tcPr>
          <w:p w14:paraId="35D87C2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Địa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chỉ</w:t>
            </w:r>
            <w:proofErr w:type="spellEnd"/>
          </w:p>
        </w:tc>
      </w:tr>
      <w:tr w:rsidR="00C95588" w:rsidRPr="0011173D" w14:paraId="0818F435" w14:textId="77777777">
        <w:tc>
          <w:tcPr>
            <w:tcW w:w="2340" w:type="dxa"/>
          </w:tcPr>
          <w:p w14:paraId="3FE6C07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thanhtien</w:t>
            </w:r>
            <w:proofErr w:type="spellEnd"/>
          </w:p>
        </w:tc>
        <w:tc>
          <w:tcPr>
            <w:tcW w:w="2340" w:type="dxa"/>
          </w:tcPr>
          <w:p w14:paraId="1272098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3BE4E67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570" w:type="dxa"/>
          </w:tcPr>
          <w:p w14:paraId="5769922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Thành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Tiền</w:t>
            </w:r>
            <w:proofErr w:type="spellEnd"/>
          </w:p>
        </w:tc>
      </w:tr>
      <w:tr w:rsidR="00C95588" w:rsidRPr="0011173D" w14:paraId="6D477EAF" w14:textId="77777777">
        <w:tc>
          <w:tcPr>
            <w:tcW w:w="2340" w:type="dxa"/>
          </w:tcPr>
          <w:p w14:paraId="405D496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vanchuyen</w:t>
            </w:r>
            <w:proofErr w:type="spellEnd"/>
          </w:p>
        </w:tc>
        <w:tc>
          <w:tcPr>
            <w:tcW w:w="2340" w:type="dxa"/>
          </w:tcPr>
          <w:p w14:paraId="55D5DE7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08C36FB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570" w:type="dxa"/>
          </w:tcPr>
          <w:p w14:paraId="4CA1911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Phương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thức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vận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</w:p>
        </w:tc>
      </w:tr>
      <w:tr w:rsidR="00C95588" w:rsidRPr="0011173D" w14:paraId="026FCA5C" w14:textId="77777777">
        <w:tc>
          <w:tcPr>
            <w:tcW w:w="2340" w:type="dxa"/>
          </w:tcPr>
          <w:p w14:paraId="6AD3F84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thanhtoan</w:t>
            </w:r>
            <w:proofErr w:type="spellEnd"/>
          </w:p>
        </w:tc>
        <w:tc>
          <w:tcPr>
            <w:tcW w:w="2340" w:type="dxa"/>
          </w:tcPr>
          <w:p w14:paraId="60E8D3F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340" w:type="dxa"/>
          </w:tcPr>
          <w:p w14:paraId="5F18CDF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570" w:type="dxa"/>
          </w:tcPr>
          <w:p w14:paraId="55A3A7F8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Phương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thức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thanh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toán</w:t>
            </w:r>
            <w:proofErr w:type="spellEnd"/>
          </w:p>
        </w:tc>
      </w:tr>
      <w:tr w:rsidR="00C95588" w:rsidRPr="0011173D" w14:paraId="794F1074" w14:textId="77777777">
        <w:trPr>
          <w:trHeight w:val="500"/>
        </w:trPr>
        <w:tc>
          <w:tcPr>
            <w:tcW w:w="2340" w:type="dxa"/>
          </w:tcPr>
          <w:p w14:paraId="15B2E92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trangthai</w:t>
            </w:r>
            <w:proofErr w:type="spellEnd"/>
          </w:p>
        </w:tc>
        <w:tc>
          <w:tcPr>
            <w:tcW w:w="2340" w:type="dxa"/>
          </w:tcPr>
          <w:p w14:paraId="0BA7BD8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340" w:type="dxa"/>
          </w:tcPr>
          <w:p w14:paraId="3D1E1F7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570" w:type="dxa"/>
          </w:tcPr>
          <w:p w14:paraId="47AAAA2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Trạng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thái</w:t>
            </w:r>
            <w:proofErr w:type="spellEnd"/>
          </w:p>
        </w:tc>
      </w:tr>
    </w:tbl>
    <w:p w14:paraId="6937345D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05E0C84D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1B70F6C2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color w:val="053742"/>
          <w:sz w:val="28"/>
          <w:szCs w:val="28"/>
        </w:rPr>
        <w:t>3.1.5 BẢNG CHI TIẾT HÓA ĐƠN</w:t>
      </w:r>
    </w:p>
    <w:tbl>
      <w:tblPr>
        <w:tblStyle w:val="affa"/>
        <w:tblW w:w="10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30"/>
        <w:gridCol w:w="2430"/>
        <w:gridCol w:w="2430"/>
        <w:gridCol w:w="3360"/>
      </w:tblGrid>
      <w:tr w:rsidR="00C95588" w:rsidRPr="0011173D" w14:paraId="28D133DC" w14:textId="77777777"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4093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lastRenderedPageBreak/>
              <w:t>Tên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527E9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8EDB0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Độ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3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3CD3" w14:textId="77777777" w:rsidR="00C95588" w:rsidRPr="0011173D" w:rsidRDefault="00000000">
            <w:pPr>
              <w:widowControl w:val="0"/>
              <w:spacing w:after="0" w:line="288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chú</w:t>
            </w:r>
            <w:proofErr w:type="spellEnd"/>
          </w:p>
        </w:tc>
      </w:tr>
      <w:tr w:rsidR="00C95588" w:rsidRPr="0011173D" w14:paraId="06A14A51" w14:textId="77777777">
        <w:tc>
          <w:tcPr>
            <w:tcW w:w="2430" w:type="dxa"/>
          </w:tcPr>
          <w:p w14:paraId="7CBF442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id_cthd</w:t>
            </w:r>
            <w:proofErr w:type="spellEnd"/>
          </w:p>
        </w:tc>
        <w:tc>
          <w:tcPr>
            <w:tcW w:w="2430" w:type="dxa"/>
          </w:tcPr>
          <w:p w14:paraId="50A6861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430" w:type="dxa"/>
          </w:tcPr>
          <w:p w14:paraId="1F72752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360" w:type="dxa"/>
          </w:tcPr>
          <w:p w14:paraId="0504078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hóa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(PK)</w:t>
            </w:r>
          </w:p>
        </w:tc>
      </w:tr>
      <w:tr w:rsidR="00C95588" w:rsidRPr="0011173D" w14:paraId="361AE3F8" w14:textId="77777777">
        <w:tc>
          <w:tcPr>
            <w:tcW w:w="2430" w:type="dxa"/>
          </w:tcPr>
          <w:p w14:paraId="74ACC67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id_hd</w:t>
            </w:r>
            <w:proofErr w:type="spellEnd"/>
          </w:p>
        </w:tc>
        <w:tc>
          <w:tcPr>
            <w:tcW w:w="2430" w:type="dxa"/>
          </w:tcPr>
          <w:p w14:paraId="2346902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430" w:type="dxa"/>
          </w:tcPr>
          <w:p w14:paraId="6516238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360" w:type="dxa"/>
          </w:tcPr>
          <w:p w14:paraId="1D5DE4B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hóa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(FK)</w:t>
            </w:r>
          </w:p>
        </w:tc>
      </w:tr>
      <w:tr w:rsidR="00C95588" w:rsidRPr="0011173D" w14:paraId="67E20470" w14:textId="77777777">
        <w:tc>
          <w:tcPr>
            <w:tcW w:w="2430" w:type="dxa"/>
          </w:tcPr>
          <w:p w14:paraId="40A8652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id_sp</w:t>
            </w:r>
            <w:proofErr w:type="spellEnd"/>
          </w:p>
        </w:tc>
        <w:tc>
          <w:tcPr>
            <w:tcW w:w="2430" w:type="dxa"/>
          </w:tcPr>
          <w:p w14:paraId="173C7A22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int</w:t>
            </w:r>
          </w:p>
        </w:tc>
        <w:tc>
          <w:tcPr>
            <w:tcW w:w="2430" w:type="dxa"/>
          </w:tcPr>
          <w:p w14:paraId="0626275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sz w:val="28"/>
                <w:szCs w:val="28"/>
              </w:rPr>
              <w:t>11</w:t>
            </w:r>
          </w:p>
        </w:tc>
        <w:tc>
          <w:tcPr>
            <w:tcW w:w="3360" w:type="dxa"/>
          </w:tcPr>
          <w:p w14:paraId="00C02F4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(FK)</w:t>
            </w:r>
          </w:p>
        </w:tc>
      </w:tr>
      <w:tr w:rsidR="00C95588" w:rsidRPr="0011173D" w14:paraId="31A7C40E" w14:textId="77777777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13A7E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mausac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DD81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3F9B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CCED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Màu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sắc</w:t>
            </w:r>
            <w:proofErr w:type="spellEnd"/>
          </w:p>
        </w:tc>
      </w:tr>
      <w:tr w:rsidR="00C95588" w:rsidRPr="0011173D" w14:paraId="454837DC" w14:textId="77777777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91E89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kichthuoc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5324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varchar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5C233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255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80F84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Kích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thước</w:t>
            </w:r>
            <w:proofErr w:type="spellEnd"/>
          </w:p>
        </w:tc>
      </w:tr>
      <w:tr w:rsidR="00C95588" w:rsidRPr="0011173D" w14:paraId="5B76444D" w14:textId="77777777">
        <w:tc>
          <w:tcPr>
            <w:tcW w:w="2430" w:type="dxa"/>
          </w:tcPr>
          <w:p w14:paraId="7E93C4F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giaban</w:t>
            </w:r>
            <w:proofErr w:type="spellEnd"/>
          </w:p>
        </w:tc>
        <w:tc>
          <w:tcPr>
            <w:tcW w:w="2430" w:type="dxa"/>
          </w:tcPr>
          <w:p w14:paraId="05F833F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430" w:type="dxa"/>
          </w:tcPr>
          <w:p w14:paraId="1DEE4481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360" w:type="dxa"/>
          </w:tcPr>
          <w:p w14:paraId="58C6BE10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bán</w:t>
            </w:r>
            <w:proofErr w:type="spellEnd"/>
          </w:p>
        </w:tc>
      </w:tr>
      <w:tr w:rsidR="00C95588" w:rsidRPr="0011173D" w14:paraId="0C58200A" w14:textId="77777777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72BAA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315F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int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E6C3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"/>
                <w:b/>
                <w:color w:val="053742"/>
                <w:sz w:val="28"/>
                <w:szCs w:val="28"/>
              </w:rPr>
              <w:t>11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A388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"/>
                <w:color w:val="053742"/>
                <w:sz w:val="28"/>
                <w:szCs w:val="28"/>
              </w:rPr>
              <w:t>lượng</w:t>
            </w:r>
            <w:proofErr w:type="spellEnd"/>
          </w:p>
        </w:tc>
      </w:tr>
    </w:tbl>
    <w:p w14:paraId="2BD1D68F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2C20E4E5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color w:val="053742"/>
          <w:sz w:val="28"/>
          <w:szCs w:val="28"/>
        </w:rPr>
        <w:t>3.2 SƠ ĐỒ CÁC BẢNG</w:t>
      </w:r>
    </w:p>
    <w:p w14:paraId="04FA00D5" w14:textId="77777777" w:rsidR="00C95588" w:rsidRPr="0011173D" w:rsidRDefault="00000000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noProof/>
          <w:color w:val="053742"/>
          <w:sz w:val="28"/>
          <w:szCs w:val="28"/>
        </w:rPr>
        <w:drawing>
          <wp:inline distT="114300" distB="114300" distL="114300" distR="114300" wp14:anchorId="309D3B22" wp14:editId="1AF267A3">
            <wp:extent cx="6672967" cy="3860483"/>
            <wp:effectExtent l="0" t="0" r="0" b="0"/>
            <wp:docPr id="15924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2967" cy="3860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EA47A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14F89F89" w14:textId="77777777" w:rsidR="00C95588" w:rsidRPr="0011173D" w:rsidRDefault="00C95588">
      <w:pPr>
        <w:jc w:val="center"/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210CFBA0" w14:textId="62E4392C" w:rsidR="00C95588" w:rsidRPr="0011173D" w:rsidRDefault="00FF1361" w:rsidP="00FF1361">
      <w:pPr>
        <w:pStyle w:val="Heading1"/>
        <w:jc w:val="center"/>
        <w:rPr>
          <w:rFonts w:ascii="Times  New Roman" w:eastAsia="Times" w:hAnsi="Times  New Roman" w:cs="Times"/>
          <w:bCs/>
          <w:color w:val="4472C4" w:themeColor="accent1"/>
          <w:sz w:val="32"/>
          <w:szCs w:val="32"/>
        </w:rPr>
      </w:pPr>
      <w:bookmarkStart w:id="1" w:name="_Hlk152318003"/>
      <w:r w:rsidRPr="0011173D">
        <w:rPr>
          <w:rFonts w:ascii="Times  New Roman" w:eastAsia="Times" w:hAnsi="Times  New Roman" w:cs="Times"/>
          <w:bCs/>
          <w:color w:val="4472C4" w:themeColor="accent1"/>
          <w:sz w:val="32"/>
          <w:szCs w:val="32"/>
        </w:rPr>
        <w:lastRenderedPageBreak/>
        <w:t>PHẦN 4. THIẾT KẾ GIAO DIỆN</w:t>
      </w:r>
    </w:p>
    <w:p w14:paraId="0A1DED17" w14:textId="422DAFC0" w:rsidR="00C95588" w:rsidRPr="0011173D" w:rsidRDefault="00FF1361" w:rsidP="00FF1361">
      <w:pPr>
        <w:pStyle w:val="Heading2"/>
        <w:rPr>
          <w:rFonts w:ascii="Times  New Roman" w:eastAsia="Times" w:hAnsi="Times  New Roman" w:cs="Times"/>
          <w:b w:val="0"/>
          <w:color w:val="0070C0"/>
          <w:sz w:val="28"/>
          <w:szCs w:val="28"/>
        </w:rPr>
      </w:pPr>
      <w:r w:rsidRPr="0011173D">
        <w:rPr>
          <w:rFonts w:ascii="Times  New Roman" w:eastAsia="Times" w:hAnsi="Times  New Roman" w:cs="Times"/>
          <w:b w:val="0"/>
          <w:color w:val="0070C0"/>
          <w:sz w:val="28"/>
          <w:szCs w:val="28"/>
        </w:rPr>
        <w:t>4.1 THIẾT KẾ TRANG CHỦ</w:t>
      </w:r>
    </w:p>
    <w:p w14:paraId="391D352B" w14:textId="77777777" w:rsidR="00C95588" w:rsidRPr="0011173D" w:rsidRDefault="00000000" w:rsidP="008D11B7">
      <w:pPr>
        <w:jc w:val="center"/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noProof/>
          <w:color w:val="053742"/>
          <w:sz w:val="28"/>
          <w:szCs w:val="28"/>
        </w:rPr>
        <w:drawing>
          <wp:inline distT="114300" distB="114300" distL="114300" distR="114300" wp14:anchorId="607E9B59" wp14:editId="741A9BF1">
            <wp:extent cx="5748338" cy="6638925"/>
            <wp:effectExtent l="0" t="0" r="0" b="0"/>
            <wp:docPr id="15926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663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D73BC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6B8FC6FD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05D1D545" w14:textId="0392B66B" w:rsidR="00C95588" w:rsidRPr="0011173D" w:rsidRDefault="00FF1361" w:rsidP="00FF1361">
      <w:pPr>
        <w:pStyle w:val="Heading1"/>
        <w:rPr>
          <w:rFonts w:ascii="Times  New Roman" w:eastAsia="Times" w:hAnsi="Times  New Roman" w:cs="Times"/>
          <w:b w:val="0"/>
          <w:bCs/>
          <w:color w:val="4472C4" w:themeColor="accent1"/>
          <w:sz w:val="28"/>
          <w:szCs w:val="28"/>
        </w:rPr>
      </w:pPr>
      <w:r w:rsidRPr="0011173D">
        <w:rPr>
          <w:rFonts w:ascii="Times  New Roman" w:eastAsia="Times" w:hAnsi="Times  New Roman" w:cs="Times"/>
          <w:b w:val="0"/>
          <w:bCs/>
          <w:color w:val="0070C0"/>
          <w:sz w:val="28"/>
          <w:szCs w:val="28"/>
        </w:rPr>
        <w:lastRenderedPageBreak/>
        <w:t>4.2 THIẾT KẾ TRANG DANH SÁCH SẢN PHẨM</w:t>
      </w:r>
    </w:p>
    <w:p w14:paraId="5DEF6732" w14:textId="4974E474" w:rsidR="00C95588" w:rsidRPr="0011173D" w:rsidRDefault="00A7490B" w:rsidP="008D11B7">
      <w:pPr>
        <w:jc w:val="center"/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noProof/>
          <w:color w:val="053742"/>
          <w:sz w:val="28"/>
          <w:szCs w:val="28"/>
        </w:rPr>
        <w:drawing>
          <wp:inline distT="114300" distB="114300" distL="114300" distR="114300" wp14:anchorId="246D00B2" wp14:editId="04C07C3E">
            <wp:extent cx="5634038" cy="7095038"/>
            <wp:effectExtent l="0" t="0" r="0" b="0"/>
            <wp:docPr id="15925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709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6CCAB" w14:textId="23581B6E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50F69E5A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2025C18F" w14:textId="10E21211" w:rsidR="00C95588" w:rsidRPr="0011173D" w:rsidRDefault="00FF1361" w:rsidP="00FF1361">
      <w:pPr>
        <w:pStyle w:val="Heading2"/>
        <w:rPr>
          <w:rFonts w:ascii="Times  New Roman" w:eastAsia="Times" w:hAnsi="Times  New Roman" w:cs="Times"/>
          <w:b w:val="0"/>
          <w:color w:val="0070C0"/>
          <w:sz w:val="28"/>
          <w:szCs w:val="28"/>
        </w:rPr>
      </w:pPr>
      <w:r w:rsidRPr="0011173D">
        <w:rPr>
          <w:rFonts w:ascii="Times  New Roman" w:eastAsia="Times" w:hAnsi="Times  New Roman" w:cs="Times"/>
          <w:b w:val="0"/>
          <w:color w:val="0070C0"/>
          <w:sz w:val="28"/>
          <w:szCs w:val="28"/>
        </w:rPr>
        <w:lastRenderedPageBreak/>
        <w:t>4.2 THIẾT KẾ</w:t>
      </w:r>
      <w:r w:rsidR="00D0783E" w:rsidRPr="0011173D">
        <w:rPr>
          <w:rFonts w:ascii="Times  New Roman" w:eastAsia="Times" w:hAnsi="Times  New Roman" w:cs="Times"/>
          <w:b w:val="0"/>
          <w:color w:val="0070C0"/>
          <w:sz w:val="28"/>
          <w:szCs w:val="28"/>
        </w:rPr>
        <w:t xml:space="preserve"> TRANG</w:t>
      </w:r>
      <w:r w:rsidRPr="0011173D">
        <w:rPr>
          <w:rFonts w:ascii="Times  New Roman" w:eastAsia="Times" w:hAnsi="Times  New Roman" w:cs="Times"/>
          <w:b w:val="0"/>
          <w:color w:val="0070C0"/>
          <w:sz w:val="28"/>
          <w:szCs w:val="28"/>
        </w:rPr>
        <w:t xml:space="preserve"> </w:t>
      </w:r>
      <w:r w:rsidR="00D0783E" w:rsidRPr="0011173D">
        <w:rPr>
          <w:rFonts w:ascii="Times  New Roman" w:eastAsia="Times" w:hAnsi="Times  New Roman" w:cs="Times"/>
          <w:b w:val="0"/>
          <w:color w:val="0070C0"/>
          <w:sz w:val="28"/>
          <w:szCs w:val="28"/>
        </w:rPr>
        <w:t>CHI TIẾT SẢN PHẨM</w:t>
      </w:r>
    </w:p>
    <w:p w14:paraId="637F3CC6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234B701E" w14:textId="77777777" w:rsidR="00C95588" w:rsidRPr="0011173D" w:rsidRDefault="00000000" w:rsidP="008D11B7">
      <w:pPr>
        <w:jc w:val="center"/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noProof/>
          <w:color w:val="053742"/>
          <w:sz w:val="28"/>
          <w:szCs w:val="28"/>
        </w:rPr>
        <w:drawing>
          <wp:inline distT="114300" distB="114300" distL="114300" distR="114300" wp14:anchorId="21CE2511" wp14:editId="7C70B718">
            <wp:extent cx="5653088" cy="6324600"/>
            <wp:effectExtent l="0" t="0" r="0" b="0"/>
            <wp:docPr id="15926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8EFDD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77B6B744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37A19E92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4E4D0C0C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7CD40D5C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6E117CED" w14:textId="3ED10EFC" w:rsidR="00C95588" w:rsidRPr="0011173D" w:rsidRDefault="00FF1361" w:rsidP="00FF1361">
      <w:pPr>
        <w:pStyle w:val="Heading2"/>
        <w:rPr>
          <w:rFonts w:ascii="Times  New Roman" w:eastAsia="Times" w:hAnsi="Times  New Roman" w:cs="Times"/>
          <w:b w:val="0"/>
          <w:color w:val="4472C4" w:themeColor="accent1"/>
          <w:sz w:val="28"/>
          <w:szCs w:val="28"/>
        </w:rPr>
      </w:pPr>
      <w:r w:rsidRPr="0011173D">
        <w:rPr>
          <w:rFonts w:ascii="Times  New Roman" w:eastAsia="Times" w:hAnsi="Times  New Roman" w:cs="Times"/>
          <w:b w:val="0"/>
          <w:color w:val="0070C0"/>
          <w:sz w:val="28"/>
          <w:szCs w:val="28"/>
        </w:rPr>
        <w:t>4.4 THIẾT KẾ TRANG THÔNG TIN TÀI KHOẢN</w:t>
      </w:r>
    </w:p>
    <w:p w14:paraId="2FF28FB4" w14:textId="77777777" w:rsidR="00C95588" w:rsidRPr="0011173D" w:rsidRDefault="00000000" w:rsidP="008D11B7">
      <w:pPr>
        <w:jc w:val="center"/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noProof/>
          <w:color w:val="053742"/>
          <w:sz w:val="28"/>
          <w:szCs w:val="28"/>
        </w:rPr>
        <w:drawing>
          <wp:inline distT="114300" distB="114300" distL="114300" distR="114300" wp14:anchorId="0B2CFD39" wp14:editId="57FB1D97">
            <wp:extent cx="4800600" cy="5705475"/>
            <wp:effectExtent l="0" t="0" r="0" b="0"/>
            <wp:docPr id="15925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70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FACC2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48134313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26011D60" w14:textId="77777777" w:rsidR="00C95588" w:rsidRPr="0011173D" w:rsidRDefault="00C95588">
      <w:pPr>
        <w:rPr>
          <w:rFonts w:ascii="Times  New Roman" w:eastAsia="Times" w:hAnsi="Times  New Roman" w:cs="Times"/>
          <w:b/>
          <w:color w:val="053742"/>
          <w:sz w:val="28"/>
          <w:szCs w:val="28"/>
        </w:rPr>
      </w:pPr>
    </w:p>
    <w:p w14:paraId="5D19958E" w14:textId="77777777" w:rsidR="00A838FD" w:rsidRPr="0011173D" w:rsidRDefault="00A838FD">
      <w:pPr>
        <w:rPr>
          <w:rFonts w:ascii="Times  New Roman" w:eastAsia="Times" w:hAnsi="Times  New Roman" w:cs="Times"/>
          <w:b/>
          <w:color w:val="0070C0"/>
          <w:sz w:val="28"/>
          <w:szCs w:val="28"/>
        </w:rPr>
      </w:pPr>
    </w:p>
    <w:p w14:paraId="41751F7E" w14:textId="11487723" w:rsidR="00C95588" w:rsidRPr="0011173D" w:rsidRDefault="00FF1361" w:rsidP="00FF1361">
      <w:pPr>
        <w:pStyle w:val="Heading2"/>
        <w:rPr>
          <w:rFonts w:ascii="Times  New Roman" w:eastAsia="Times" w:hAnsi="Times  New Roman" w:cs="Times"/>
          <w:b w:val="0"/>
          <w:color w:val="0070C0"/>
          <w:sz w:val="28"/>
          <w:szCs w:val="28"/>
        </w:rPr>
      </w:pPr>
      <w:r w:rsidRPr="0011173D">
        <w:rPr>
          <w:rFonts w:ascii="Times  New Roman" w:eastAsia="Times" w:hAnsi="Times  New Roman" w:cs="Times"/>
          <w:b w:val="0"/>
          <w:color w:val="0070C0"/>
          <w:sz w:val="28"/>
          <w:szCs w:val="28"/>
        </w:rPr>
        <w:lastRenderedPageBreak/>
        <w:t>4.5 THIẾT KẾ TRANG GIỎ HÀNG</w:t>
      </w:r>
    </w:p>
    <w:p w14:paraId="28CA0445" w14:textId="398B40DA" w:rsidR="00C95588" w:rsidRPr="0011173D" w:rsidRDefault="00000000" w:rsidP="00A838FD">
      <w:pPr>
        <w:jc w:val="center"/>
        <w:rPr>
          <w:rFonts w:ascii="Times  New Roman" w:eastAsia="Times" w:hAnsi="Times  New Roman" w:cs="Times"/>
          <w:b/>
          <w:color w:val="053742"/>
          <w:sz w:val="28"/>
          <w:szCs w:val="28"/>
        </w:rPr>
      </w:pPr>
      <w:r w:rsidRPr="0011173D">
        <w:rPr>
          <w:rFonts w:ascii="Times  New Roman" w:eastAsia="Times" w:hAnsi="Times  New Roman" w:cs="Times"/>
          <w:b/>
          <w:noProof/>
          <w:color w:val="053742"/>
          <w:sz w:val="28"/>
          <w:szCs w:val="28"/>
        </w:rPr>
        <w:drawing>
          <wp:inline distT="114300" distB="114300" distL="114300" distR="114300" wp14:anchorId="57AB184C" wp14:editId="59D011C5">
            <wp:extent cx="5334000" cy="6143625"/>
            <wp:effectExtent l="0" t="0" r="0" b="0"/>
            <wp:docPr id="15924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14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C8907" w14:textId="106DA173" w:rsidR="004C78CC" w:rsidRPr="0011173D" w:rsidRDefault="004C78CC" w:rsidP="004C78CC">
      <w:pPr>
        <w:pStyle w:val="Heading1"/>
        <w:jc w:val="center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color w:val="0070C0"/>
          <w:sz w:val="28"/>
          <w:szCs w:val="28"/>
        </w:rPr>
        <w:lastRenderedPageBreak/>
        <w:t>PHẦN 5. THỰC HIỆN DỰ ÁN</w:t>
      </w:r>
    </w:p>
    <w:p w14:paraId="48017F8C" w14:textId="3045BB42" w:rsidR="004C78CC" w:rsidRPr="0011173D" w:rsidRDefault="004C78CC" w:rsidP="004C78CC">
      <w:pPr>
        <w:pStyle w:val="Heading2"/>
        <w:rPr>
          <w:rFonts w:ascii="Times  New Roman" w:eastAsia="Times New Roman" w:hAnsi="Times  New Roman" w:cs="Times New Roman"/>
          <w:b w:val="0"/>
          <w:bCs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  <w:sz w:val="28"/>
          <w:szCs w:val="28"/>
        </w:rPr>
        <w:t>5.1. GIAO DIỆN KHÁCH HÀNG</w:t>
      </w:r>
    </w:p>
    <w:p w14:paraId="7C870BED" w14:textId="000894B3" w:rsidR="004C78CC" w:rsidRPr="0011173D" w:rsidRDefault="004C78CC" w:rsidP="004C78CC">
      <w:pPr>
        <w:pStyle w:val="Heading3"/>
        <w:rPr>
          <w:rFonts w:ascii="Times  New Roman" w:eastAsia="Times New Roman" w:hAnsi="Times  New Roman" w:cs="Times"/>
          <w:b w:val="0"/>
          <w:bCs/>
          <w:color w:val="0070C0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5.1.1 TRANG CHỦ</w:t>
      </w:r>
    </w:p>
    <w:p w14:paraId="63E17CC8" w14:textId="66AE6A0D" w:rsidR="004C78CC" w:rsidRPr="0011173D" w:rsidRDefault="00A838FD" w:rsidP="00A838FD">
      <w:pPr>
        <w:jc w:val="center"/>
        <w:rPr>
          <w:rFonts w:ascii="Times  New Roman" w:hAnsi="Times  New Roman"/>
        </w:rPr>
      </w:pPr>
      <w:r w:rsidRPr="0011173D">
        <w:rPr>
          <w:rFonts w:ascii="Times  New Roman" w:hAnsi="Times  New Roman"/>
          <w:noProof/>
        </w:rPr>
        <w:lastRenderedPageBreak/>
        <w:drawing>
          <wp:inline distT="0" distB="0" distL="0" distR="0" wp14:anchorId="073EBC6B" wp14:editId="46B0419E">
            <wp:extent cx="4503420" cy="6957060"/>
            <wp:effectExtent l="0" t="0" r="0" b="0"/>
            <wp:docPr id="1791651508" name="Picture 1" descr="A screenshot of a screen with images of women and m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51508" name="Picture 1" descr="A screenshot of a screen with images of women and me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CC"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="004C78CC"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="004C78CC"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="004C78CC"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="004C78CC"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="004C78CC"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</w:p>
    <w:p w14:paraId="5C7CDDE5" w14:textId="77777777" w:rsidR="004C78CC" w:rsidRPr="0011173D" w:rsidRDefault="004C78CC" w:rsidP="004C78CC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8"/>
          <w:szCs w:val="28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32"/>
          <w:szCs w:val="32"/>
        </w:rPr>
        <w:lastRenderedPageBreak/>
        <w:t>MÔ TẢ HOẠT ĐỘNG</w:t>
      </w:r>
    </w:p>
    <w:p w14:paraId="3D5980D8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4"/>
        <w:gridCol w:w="2136"/>
        <w:gridCol w:w="1365"/>
        <w:gridCol w:w="5285"/>
      </w:tblGrid>
      <w:tr w:rsidR="004C78CC" w:rsidRPr="0011173D" w14:paraId="2520A155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0B27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b/>
                <w:bCs/>
                <w:color w:val="auto"/>
                <w:sz w:val="28"/>
                <w:szCs w:val="28"/>
              </w:rPr>
              <w:t>TT</w:t>
            </w:r>
          </w:p>
          <w:p w14:paraId="6EBB4A7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4526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b/>
                <w:bCs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B1D6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b/>
                <w:bCs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3D14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b/>
                <w:bCs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08AAD894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9FC1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9D44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094D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B8E3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Trở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về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chính</w:t>
            </w:r>
            <w:proofErr w:type="spellEnd"/>
          </w:p>
        </w:tc>
      </w:tr>
      <w:tr w:rsidR="004C78CC" w:rsidRPr="0011173D" w14:paraId="0DD248B1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3530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4DBE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Trang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60FA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268F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Trở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về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chủ</w:t>
            </w:r>
            <w:proofErr w:type="spellEnd"/>
          </w:p>
        </w:tc>
      </w:tr>
      <w:tr w:rsidR="004C78CC" w:rsidRPr="0011173D" w14:paraId="66E46C7D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B6A2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4D27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Giới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B90E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1B33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giới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thiệu</w:t>
            </w:r>
            <w:proofErr w:type="spellEnd"/>
          </w:p>
        </w:tc>
      </w:tr>
      <w:tr w:rsidR="004C78CC" w:rsidRPr="0011173D" w14:paraId="1021B02B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2E3C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855F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Liên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hệ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7431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6B3E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liên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hệ</w:t>
            </w:r>
            <w:proofErr w:type="spellEnd"/>
          </w:p>
        </w:tc>
      </w:tr>
      <w:tr w:rsidR="004C78CC" w:rsidRPr="0011173D" w14:paraId="3CDB7726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01B0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9478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Img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A3FF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3CCF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menu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tin,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quản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lý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xuất</w:t>
            </w:r>
            <w:proofErr w:type="spellEnd"/>
          </w:p>
        </w:tc>
      </w:tr>
      <w:tr w:rsidR="004C78CC" w:rsidRPr="0011173D" w14:paraId="3416405D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6CEF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E8B4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13F4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5CB5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ký</w:t>
            </w:r>
            <w:proofErr w:type="spellEnd"/>
          </w:p>
        </w:tc>
      </w:tr>
      <w:tr w:rsidR="004C78CC" w:rsidRPr="0011173D" w14:paraId="6B75AE36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00A8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08F4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4323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62E2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nhập</w:t>
            </w:r>
            <w:proofErr w:type="spellEnd"/>
          </w:p>
        </w:tc>
      </w:tr>
      <w:tr w:rsidR="004C78CC" w:rsidRPr="0011173D" w14:paraId="4661EA65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94D3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4441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4418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1B8F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các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trong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</w:p>
        </w:tc>
      </w:tr>
      <w:tr w:rsidR="004C78CC" w:rsidRPr="0011173D" w14:paraId="2827572C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9F88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0836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liên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kết</w:t>
            </w:r>
            <w:proofErr w:type="spellEnd"/>
          </w:p>
          <w:p w14:paraId="206EB66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</w:p>
          <w:p w14:paraId="5258640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2863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3906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thuộc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</w:tbl>
    <w:p w14:paraId="0847FCB8" w14:textId="77777777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4CB6C821" w14:textId="77777777" w:rsidR="004C78CC" w:rsidRPr="0011173D" w:rsidRDefault="004C78CC" w:rsidP="004C78CC">
      <w:pPr>
        <w:pStyle w:val="Heading3"/>
        <w:rPr>
          <w:rFonts w:ascii="Times  New Roman" w:eastAsia="Times New Roman" w:hAnsi="Times  New Roman" w:cs="Times"/>
          <w:b w:val="0"/>
          <w:bCs/>
          <w:color w:val="0070C0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lastRenderedPageBreak/>
        <w:t>5.1.2 TRANG ĐĂNG KÝ</w:t>
      </w:r>
    </w:p>
    <w:p w14:paraId="1DC3D30C" w14:textId="7614A2ED" w:rsidR="00A838FD" w:rsidRPr="0011173D" w:rsidRDefault="00A838FD" w:rsidP="00A838FD">
      <w:pPr>
        <w:rPr>
          <w:rFonts w:ascii="Times  New Roman" w:hAnsi="Times  New Roman"/>
        </w:rPr>
      </w:pPr>
      <w:r w:rsidRPr="0011173D">
        <w:rPr>
          <w:rFonts w:ascii="Times  New Roman" w:hAnsi="Times  New Roman"/>
          <w:noProof/>
        </w:rPr>
        <w:drawing>
          <wp:inline distT="0" distB="0" distL="0" distR="0" wp14:anchorId="10BB5CCE" wp14:editId="470284DF">
            <wp:extent cx="5943600" cy="5859780"/>
            <wp:effectExtent l="0" t="0" r="0" b="7620"/>
            <wp:docPr id="10444877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87771" name="Picture 104448777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770D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7A6BF820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1B1ACBA1" w14:textId="77777777" w:rsidR="004C78CC" w:rsidRPr="0011173D" w:rsidRDefault="004C78CC" w:rsidP="004C78CC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28"/>
          <w:szCs w:val="28"/>
        </w:rPr>
        <w:t>MÔ TẢ HOẠT ĐỘNG</w:t>
      </w:r>
    </w:p>
    <w:p w14:paraId="6E029775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3019"/>
        <w:gridCol w:w="1554"/>
        <w:gridCol w:w="4143"/>
      </w:tblGrid>
      <w:tr w:rsidR="004C78CC" w:rsidRPr="0011173D" w14:paraId="2167004E" w14:textId="77777777" w:rsidTr="005A409B">
        <w:trPr>
          <w:trHeight w:val="53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957A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41D6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89E6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1D93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30275F18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3645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D135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B606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EE01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</w:p>
        </w:tc>
      </w:tr>
      <w:tr w:rsidR="004C78CC" w:rsidRPr="0011173D" w14:paraId="4D7C2891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7F0E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208A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Reset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247E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E52D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Làm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form</w:t>
            </w:r>
          </w:p>
        </w:tc>
      </w:tr>
      <w:tr w:rsidR="004C78CC" w:rsidRPr="0011173D" w14:paraId="2FAD5DC4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D1A3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2A9A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Bạn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291E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4340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nhập</w:t>
            </w:r>
            <w:proofErr w:type="spellEnd"/>
          </w:p>
        </w:tc>
      </w:tr>
      <w:tr w:rsidR="0011173D" w:rsidRPr="0011173D" w14:paraId="33C421DB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6BA3" w14:textId="0653AA20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640A8" w14:textId="75684699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thông tin đã có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B2AD8" w14:textId="494EBE26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Enter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79B0E" w14:textId="1342E7C9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lại</w:t>
            </w:r>
          </w:p>
        </w:tc>
      </w:tr>
    </w:tbl>
    <w:p w14:paraId="28F304E4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</w:p>
    <w:p w14:paraId="0E0F6CC2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color w:val="0070C0"/>
          <w:sz w:val="28"/>
          <w:szCs w:val="28"/>
        </w:rPr>
        <w:t>5.1.3 TRANG ĐĂNG NHẬP</w:t>
      </w:r>
    </w:p>
    <w:p w14:paraId="00CBFE5C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6C3AE13F" wp14:editId="1BD149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194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E9C586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1F4B5EB4" w14:textId="77777777" w:rsidR="004C78CC" w:rsidRPr="0011173D" w:rsidRDefault="004C78CC" w:rsidP="004C78CC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28"/>
          <w:szCs w:val="28"/>
        </w:rPr>
        <w:t>MÔ TẢ HOẠT ĐỘNG</w:t>
      </w:r>
    </w:p>
    <w:p w14:paraId="297CE723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9"/>
        <w:gridCol w:w="2983"/>
        <w:gridCol w:w="1171"/>
        <w:gridCol w:w="4607"/>
      </w:tblGrid>
      <w:tr w:rsidR="004C78CC" w:rsidRPr="0011173D" w14:paraId="6A94B1C6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BED5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CE69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788C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5E95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hoạt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động</w:t>
            </w:r>
            <w:proofErr w:type="spellEnd"/>
          </w:p>
        </w:tc>
      </w:tr>
      <w:tr w:rsidR="004C78CC" w:rsidRPr="0011173D" w14:paraId="49083797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4E19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FC7A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Ghi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nhớ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A60E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4499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Lưu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lần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sau</w:t>
            </w:r>
            <w:proofErr w:type="spellEnd"/>
          </w:p>
        </w:tc>
      </w:tr>
      <w:tr w:rsidR="004C78CC" w:rsidRPr="0011173D" w14:paraId="50855CFF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980D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14C1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Bạn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chưa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0015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0464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ký</w:t>
            </w:r>
            <w:proofErr w:type="spellEnd"/>
          </w:p>
        </w:tc>
      </w:tr>
      <w:tr w:rsidR="004C78CC" w:rsidRPr="0011173D" w14:paraId="33F27F6D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D93D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DFDA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8688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FB93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</w:p>
        </w:tc>
      </w:tr>
    </w:tbl>
    <w:p w14:paraId="790F54D5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5C366038" w14:textId="77777777" w:rsidR="004C78CC" w:rsidRPr="0011173D" w:rsidRDefault="004C78CC" w:rsidP="004C78CC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lastRenderedPageBreak/>
        <w:t>5.1.4 TRANG DANH SÁCH SẢN PHẨM</w:t>
      </w:r>
    </w:p>
    <w:p w14:paraId="2D163377" w14:textId="376413AE" w:rsidR="004C78CC" w:rsidRPr="0011173D" w:rsidRDefault="00297E5B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 New Roman"/>
          <w:noProof/>
          <w:color w:val="auto"/>
          <w:sz w:val="24"/>
          <w:szCs w:val="24"/>
        </w:rPr>
        <w:drawing>
          <wp:inline distT="0" distB="0" distL="0" distR="0" wp14:anchorId="1553C3DE" wp14:editId="5FADE740">
            <wp:extent cx="5943600" cy="7602855"/>
            <wp:effectExtent l="0" t="0" r="0" b="0"/>
            <wp:docPr id="1797055923" name="Picture 3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55923" name="Picture 3" descr="A screenshot of a clothing stor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1E04" w14:textId="77777777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3059"/>
        <w:gridCol w:w="1233"/>
        <w:gridCol w:w="4525"/>
      </w:tblGrid>
      <w:tr w:rsidR="004C78CC" w:rsidRPr="0011173D" w14:paraId="38F256DA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96BB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lastRenderedPageBreak/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6841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6C8D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4A3F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134F7910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ABE2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E2A5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B710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CB59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  <w:tr w:rsidR="004C78CC" w:rsidRPr="0011173D" w14:paraId="51B0FD2B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4236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F9A1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nổi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bật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70C2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9AC3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  <w:tr w:rsidR="004C78CC" w:rsidRPr="0011173D" w14:paraId="06A3B3D5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D3B3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518E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Hệ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liên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kết</w:t>
            </w:r>
            <w:proofErr w:type="spellEnd"/>
          </w:p>
          <w:p w14:paraId="1B9915A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A42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3543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thuộc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  <w:tr w:rsidR="0011173D" w:rsidRPr="0011173D" w14:paraId="28D7F151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C3A8B" w14:textId="570A44DA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EE085" w14:textId="03A3CDE7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Lọc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sản phẩm theo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80D68" w14:textId="0DB941CC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2660" w14:textId="7E2629D9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Hiển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thị danh mục được chọn</w:t>
            </w:r>
          </w:p>
        </w:tc>
      </w:tr>
      <w:tr w:rsidR="0011173D" w:rsidRPr="0011173D" w14:paraId="6753523A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EBB60" w14:textId="3FDF9156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72D36" w14:textId="3CCB02F3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Thay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đỏi tứ tự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E5A91" w14:textId="744BACB6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405F" w14:textId="11EC3DAB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Hiaanr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thị theo yêu cầu</w:t>
            </w:r>
          </w:p>
        </w:tc>
      </w:tr>
    </w:tbl>
    <w:p w14:paraId="513695AB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3618B02A" w14:textId="77777777" w:rsidR="004C78CC" w:rsidRPr="0011173D" w:rsidRDefault="004C78CC" w:rsidP="004C78CC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lastRenderedPageBreak/>
        <w:t>5.1.5 TRANG CHI TIẾT SẢN PHẨM</w:t>
      </w:r>
    </w:p>
    <w:p w14:paraId="6C2B1C70" w14:textId="2C5E1F0C" w:rsidR="004C78CC" w:rsidRPr="0011173D" w:rsidRDefault="00297E5B" w:rsidP="00297E5B">
      <w:pPr>
        <w:spacing w:line="240" w:lineRule="auto"/>
        <w:jc w:val="center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 New Roman"/>
          <w:noProof/>
          <w:color w:val="auto"/>
          <w:sz w:val="24"/>
          <w:szCs w:val="24"/>
        </w:rPr>
        <w:drawing>
          <wp:inline distT="0" distB="0" distL="0" distR="0" wp14:anchorId="31D9CD07" wp14:editId="1CF37512">
            <wp:extent cx="5318760" cy="7581900"/>
            <wp:effectExtent l="0" t="0" r="0" b="0"/>
            <wp:docPr id="1187750813" name="Picture 4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50813" name="Picture 4" descr="A screenshot of a clothing stor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E514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03D71BCB" w14:textId="77777777" w:rsidR="004C78CC" w:rsidRPr="0011173D" w:rsidRDefault="004C78CC" w:rsidP="004C78CC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28"/>
          <w:szCs w:val="28"/>
        </w:rPr>
        <w:lastRenderedPageBreak/>
        <w:t>MÔ TẢ HOẠT ĐỘNG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934"/>
        <w:gridCol w:w="1285"/>
        <w:gridCol w:w="5598"/>
      </w:tblGrid>
      <w:tr w:rsidR="004C78CC" w:rsidRPr="0011173D" w14:paraId="3CC23BD0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1E0F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0094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0760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DD6B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66A7D749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D698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697D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  <w:p w14:paraId="4F3C029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A33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4E439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với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khối</w:t>
            </w:r>
            <w:proofErr w:type="spellEnd"/>
          </w:p>
          <w:p w14:paraId="4E83735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</w:p>
          <w:p w14:paraId="23ED6E2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  <w:tr w:rsidR="004C78CC" w:rsidRPr="0011173D" w14:paraId="2D5EE0D2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AF4C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DF17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Gửi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4C39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0202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luận</w:t>
            </w:r>
            <w:proofErr w:type="spellEnd"/>
          </w:p>
        </w:tc>
      </w:tr>
      <w:tr w:rsidR="004C78CC" w:rsidRPr="0011173D" w14:paraId="189993D2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3B1F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FADE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  <w:p w14:paraId="152FF20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cùng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3DDD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253E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chi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</w:tbl>
    <w:p w14:paraId="731BBA61" w14:textId="634B9366" w:rsidR="00A502DA" w:rsidRPr="0011173D" w:rsidRDefault="004C78CC" w:rsidP="00A502DA">
      <w:pPr>
        <w:pStyle w:val="Heading3"/>
        <w:rPr>
          <w:rFonts w:ascii="Times  New Roman" w:eastAsia="Times New Roman" w:hAnsi="Times  New Roman" w:cs="Times"/>
          <w:b w:val="0"/>
          <w:bCs/>
          <w:color w:val="0070C0"/>
        </w:rPr>
      </w:pP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lastRenderedPageBreak/>
        <w:br/>
      </w: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="00A502DA" w:rsidRPr="0011173D">
        <w:rPr>
          <w:rFonts w:ascii="Times  New Roman" w:eastAsia="Times New Roman" w:hAnsi="Times  New Roman" w:cs="Times"/>
          <w:b w:val="0"/>
          <w:color w:val="0070C0"/>
        </w:rPr>
        <w:t xml:space="preserve">5.1.6 </w:t>
      </w:r>
      <w:r w:rsidR="00A502DA" w:rsidRPr="0011173D">
        <w:rPr>
          <w:rFonts w:ascii="Times  New Roman" w:eastAsia="Times New Roman" w:hAnsi="Times  New Roman" w:cs="Times"/>
          <w:b w:val="0"/>
          <w:bCs/>
          <w:color w:val="0070C0"/>
        </w:rPr>
        <w:t xml:space="preserve">TRANG </w:t>
      </w:r>
      <w:r w:rsidR="00297E5B" w:rsidRPr="0011173D">
        <w:rPr>
          <w:rFonts w:ascii="Times  New Roman" w:eastAsia="Times New Roman" w:hAnsi="Times  New Roman" w:cs="Times"/>
          <w:b w:val="0"/>
          <w:bCs/>
          <w:color w:val="0070C0"/>
        </w:rPr>
        <w:t>THÔNG</w:t>
      </w:r>
      <w:r w:rsidR="00297E5B" w:rsidRPr="0011173D">
        <w:rPr>
          <w:rFonts w:ascii="Times  New Roman" w:eastAsia="Times New Roman" w:hAnsi="Times  New Roman" w:cs="Times"/>
          <w:b w:val="0"/>
          <w:bCs/>
          <w:color w:val="0070C0"/>
          <w:lang w:val="vi-VN"/>
        </w:rPr>
        <w:t xml:space="preserve"> TIN</w:t>
      </w:r>
      <w:r w:rsidR="00A502DA" w:rsidRPr="0011173D">
        <w:rPr>
          <w:rFonts w:ascii="Times  New Roman" w:eastAsia="Times New Roman" w:hAnsi="Times  New Roman" w:cs="Times"/>
          <w:b w:val="0"/>
          <w:bCs/>
          <w:color w:val="0070C0"/>
        </w:rPr>
        <w:t xml:space="preserve"> TÀI KHOẢN</w:t>
      </w:r>
    </w:p>
    <w:p w14:paraId="7E2DF5A3" w14:textId="4DA6958D" w:rsidR="00297E5B" w:rsidRPr="0011173D" w:rsidRDefault="00297E5B" w:rsidP="00297E5B">
      <w:pPr>
        <w:jc w:val="center"/>
        <w:rPr>
          <w:rFonts w:ascii="Times  New Roman" w:hAnsi="Times  New Roman"/>
        </w:rPr>
      </w:pPr>
      <w:r w:rsidRPr="0011173D">
        <w:rPr>
          <w:rFonts w:ascii="Times  New Roman" w:hAnsi="Times  New Roman"/>
          <w:noProof/>
        </w:rPr>
        <w:drawing>
          <wp:inline distT="0" distB="0" distL="0" distR="0" wp14:anchorId="0AC41ACB" wp14:editId="4111957D">
            <wp:extent cx="5943600" cy="5578475"/>
            <wp:effectExtent l="0" t="0" r="0" b="3175"/>
            <wp:docPr id="160330600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06009" name="Picture 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9D1B" w14:textId="09CA226A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693FE907" w14:textId="77777777" w:rsidR="004C78CC" w:rsidRPr="0011173D" w:rsidRDefault="004C78CC" w:rsidP="004C78CC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28"/>
          <w:szCs w:val="28"/>
        </w:rPr>
        <w:t>MÔ TẢ HOẠT ĐỘNG</w:t>
      </w:r>
    </w:p>
    <w:p w14:paraId="53DB91AD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7"/>
        <w:gridCol w:w="2493"/>
        <w:gridCol w:w="1417"/>
        <w:gridCol w:w="4863"/>
      </w:tblGrid>
      <w:tr w:rsidR="004C78CC" w:rsidRPr="0011173D" w14:paraId="1A21EAE0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0756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515A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BD58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C32B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5409906B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C51C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A97F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5841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8AB8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khẩu</w:t>
            </w:r>
            <w:proofErr w:type="spellEnd"/>
          </w:p>
        </w:tc>
      </w:tr>
      <w:tr w:rsidR="004C78CC" w:rsidRPr="0011173D" w14:paraId="56EBBAD6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6370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AFA4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0B96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694E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</w:p>
        </w:tc>
      </w:tr>
      <w:tr w:rsidR="003C5D28" w:rsidRPr="0011173D" w14:paraId="57078486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C6272" w14:textId="39B04DCE" w:rsidR="003C5D28" w:rsidRPr="0011173D" w:rsidRDefault="003C5D28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99025" w14:textId="50876E9F" w:rsidR="003C5D28" w:rsidRPr="0011173D" w:rsidRDefault="003C5D28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C864" w14:textId="3729C7BB" w:rsidR="003C5D28" w:rsidRPr="0011173D" w:rsidRDefault="003C5D28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35BDA" w14:textId="41A3F853" w:rsidR="003C5D28" w:rsidRPr="0011173D" w:rsidRDefault="003C5D28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sang xem danh sách đơn hàng</w:t>
            </w:r>
          </w:p>
        </w:tc>
      </w:tr>
    </w:tbl>
    <w:p w14:paraId="2C6B77D0" w14:textId="77777777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31E038C3" w14:textId="77777777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bCs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5.1.7 TRANG ĐỔI MẬT KHẨU</w:t>
      </w:r>
    </w:p>
    <w:p w14:paraId="01EE4E49" w14:textId="4115BD52" w:rsidR="004C78CC" w:rsidRPr="0011173D" w:rsidRDefault="00297E5B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 New Roman"/>
          <w:noProof/>
          <w:color w:val="auto"/>
          <w:sz w:val="24"/>
          <w:szCs w:val="24"/>
        </w:rPr>
        <w:drawing>
          <wp:inline distT="0" distB="0" distL="0" distR="0" wp14:anchorId="7A0CB805" wp14:editId="5952303E">
            <wp:extent cx="5943600" cy="5578475"/>
            <wp:effectExtent l="0" t="0" r="0" b="3175"/>
            <wp:docPr id="37886405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64058" name="Picture 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C209" w14:textId="77777777" w:rsidR="00297E5B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</w:p>
    <w:p w14:paraId="2E3DF7E6" w14:textId="16CAC726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lastRenderedPageBreak/>
        <w:br/>
      </w:r>
    </w:p>
    <w:p w14:paraId="1A5C00EF" w14:textId="77777777" w:rsidR="004C78CC" w:rsidRPr="0011173D" w:rsidRDefault="004C78CC" w:rsidP="004C78CC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28"/>
          <w:szCs w:val="28"/>
        </w:rPr>
        <w:t>MÔ TẢ HOẠT ĐỘNG</w:t>
      </w:r>
    </w:p>
    <w:p w14:paraId="569C9B27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2"/>
        <w:gridCol w:w="2609"/>
        <w:gridCol w:w="1891"/>
        <w:gridCol w:w="4078"/>
      </w:tblGrid>
      <w:tr w:rsidR="004C78CC" w:rsidRPr="0011173D" w14:paraId="389992A0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9083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C6EF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A86F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7E42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18F1443B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ADCC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4207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E90B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245E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</w:p>
        </w:tc>
      </w:tr>
    </w:tbl>
    <w:p w14:paraId="7AD348A6" w14:textId="77777777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1696F182" w14:textId="5B18B769" w:rsidR="004C78CC" w:rsidRPr="0011173D" w:rsidRDefault="00733BF0" w:rsidP="00733BF0">
      <w:pPr>
        <w:pStyle w:val="Heading3"/>
        <w:rPr>
          <w:rFonts w:ascii="Times  New Roman" w:eastAsia="Times New Roman" w:hAnsi="Times  New Roman" w:cs="Times New Roman"/>
          <w:b w:val="0"/>
          <w:bCs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5.1.8 TRANG CẬP NHẬT THÔNG TIN TÀI KHOẢN</w:t>
      </w:r>
    </w:p>
    <w:p w14:paraId="37BBBC9A" w14:textId="395D8ADB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="00297E5B" w:rsidRPr="0011173D">
        <w:rPr>
          <w:rFonts w:ascii="Times  New Roman" w:hAnsi="Times  New Roman"/>
          <w:noProof/>
        </w:rPr>
        <w:drawing>
          <wp:inline distT="0" distB="0" distL="0" distR="0" wp14:anchorId="58A5027C" wp14:editId="51CA4F54">
            <wp:extent cx="5943600" cy="5578475"/>
            <wp:effectExtent l="0" t="0" r="0" b="3175"/>
            <wp:docPr id="730616188" name="Picture 7306161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06009" name="Picture 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lastRenderedPageBreak/>
        <w:br/>
      </w: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</w:p>
    <w:p w14:paraId="31722AF7" w14:textId="77777777" w:rsidR="00297E5B" w:rsidRPr="0011173D" w:rsidRDefault="00297E5B" w:rsidP="00297E5B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28"/>
          <w:szCs w:val="28"/>
        </w:rPr>
        <w:t>MÔ TẢ HOẠT ĐỘNG</w:t>
      </w:r>
    </w:p>
    <w:p w14:paraId="6C67C7E3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7"/>
        <w:gridCol w:w="2291"/>
        <w:gridCol w:w="1660"/>
        <w:gridCol w:w="4722"/>
      </w:tblGrid>
      <w:tr w:rsidR="004C78CC" w:rsidRPr="0011173D" w14:paraId="0DFF3A41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C488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8111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40D8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79EA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6D7D5934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A81A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D3D7B" w14:textId="70E93E86" w:rsidR="004C78CC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Lưu</w:t>
            </w: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C990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6CF59" w14:textId="2892B208" w:rsidR="004C78CC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 nhật lại thông tin tài khoản</w:t>
            </w:r>
          </w:p>
        </w:tc>
      </w:tr>
    </w:tbl>
    <w:p w14:paraId="7CD411DA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6EBDE309" w14:textId="77777777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lastRenderedPageBreak/>
        <w:t>5.1.9 TRANG GIỎ HÀNG</w:t>
      </w:r>
    </w:p>
    <w:p w14:paraId="05BBC071" w14:textId="13FC4CBA" w:rsidR="004C78CC" w:rsidRPr="0011173D" w:rsidRDefault="00297E5B" w:rsidP="003C5D28">
      <w:pPr>
        <w:spacing w:line="240" w:lineRule="auto"/>
        <w:jc w:val="center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 New Roman"/>
          <w:noProof/>
          <w:color w:val="auto"/>
          <w:sz w:val="24"/>
          <w:szCs w:val="24"/>
        </w:rPr>
        <w:drawing>
          <wp:inline distT="0" distB="0" distL="0" distR="0" wp14:anchorId="5118490C" wp14:editId="6AA0268A">
            <wp:extent cx="5737860" cy="6156619"/>
            <wp:effectExtent l="0" t="0" r="0" b="0"/>
            <wp:docPr id="1871034754" name="Picture 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34754" name="Picture 7" descr="A screenshot of a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74" cy="61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5F62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37A1EC26" w14:textId="77777777" w:rsidR="004C78CC" w:rsidRPr="0011173D" w:rsidRDefault="004C78CC" w:rsidP="004C78CC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28"/>
          <w:szCs w:val="28"/>
        </w:rPr>
        <w:t>MÔ TẢ HOẠT ĐỘNG</w:t>
      </w:r>
    </w:p>
    <w:p w14:paraId="59ED3476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3"/>
        <w:gridCol w:w="2145"/>
        <w:gridCol w:w="1555"/>
        <w:gridCol w:w="5017"/>
      </w:tblGrid>
      <w:tr w:rsidR="004C78CC" w:rsidRPr="0011173D" w14:paraId="7DCDF699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277B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7BA6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755F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AB0D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153E9859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A400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6E42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Dấu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cộng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B419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0627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  <w:tr w:rsidR="004C78CC" w:rsidRPr="0011173D" w14:paraId="2D0F83EF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7406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DED5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Dấu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trừ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6A7C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F453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  <w:tr w:rsidR="004C78CC" w:rsidRPr="0011173D" w14:paraId="2CD8C5A7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534B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39EC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Đặt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00E4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020D8" w14:textId="01778605" w:rsidR="004C78CC" w:rsidRPr="0011173D" w:rsidRDefault="003C5D28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Xác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 nhận yêu cầu và đặt đơn hàng</w:t>
            </w:r>
          </w:p>
        </w:tc>
      </w:tr>
      <w:tr w:rsidR="0011173D" w:rsidRPr="0011173D" w14:paraId="0D28B7A2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465A8" w14:textId="2B37FA6C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CD098" w14:textId="55E13838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Tiếp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tục mua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B4D15" w14:textId="16ACD436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8EDD4" w14:textId="570B1CE9" w:rsidR="0011173D" w:rsidRPr="0011173D" w:rsidRDefault="0011173D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Trở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 về trang sản phẩm</w:t>
            </w:r>
          </w:p>
        </w:tc>
      </w:tr>
    </w:tbl>
    <w:p w14:paraId="3CEDD328" w14:textId="4A1F7E9A" w:rsidR="003C5D28" w:rsidRPr="0011173D" w:rsidRDefault="004C78CC" w:rsidP="003C5D28">
      <w:pPr>
        <w:pStyle w:val="Heading3"/>
        <w:rPr>
          <w:rFonts w:ascii="Times  New Roman" w:eastAsia="Times New Roman" w:hAnsi="Times  New Roman" w:cs="Times"/>
          <w:b w:val="0"/>
          <w:color w:val="0070C0"/>
          <w:lang w:val="vi-VN"/>
        </w:rPr>
      </w:pP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  <w:r w:rsidR="003C5D28" w:rsidRPr="0011173D">
        <w:rPr>
          <w:rFonts w:ascii="Times  New Roman" w:eastAsia="Times New Roman" w:hAnsi="Times  New Roman" w:cs="Times"/>
          <w:b w:val="0"/>
          <w:color w:val="0070C0"/>
        </w:rPr>
        <w:t>5.</w:t>
      </w:r>
      <w:r w:rsidR="003C5D28" w:rsidRPr="0011173D">
        <w:rPr>
          <w:rFonts w:ascii="Times  New Roman" w:eastAsia="Times New Roman" w:hAnsi="Times  New Roman" w:cs="Times"/>
          <w:b w:val="0"/>
          <w:color w:val="0070C0"/>
        </w:rPr>
        <w:t>1</w:t>
      </w:r>
      <w:r w:rsidR="003C5D28" w:rsidRPr="0011173D">
        <w:rPr>
          <w:rFonts w:ascii="Times  New Roman" w:eastAsia="Times New Roman" w:hAnsi="Times  New Roman" w:cs="Times"/>
          <w:b w:val="0"/>
          <w:color w:val="0070C0"/>
        </w:rPr>
        <w:t>.</w:t>
      </w:r>
      <w:r w:rsidR="003C5D28" w:rsidRPr="0011173D">
        <w:rPr>
          <w:rFonts w:ascii="Times  New Roman" w:eastAsia="Times New Roman" w:hAnsi="Times  New Roman" w:cs="Times"/>
          <w:b w:val="0"/>
          <w:color w:val="0070C0"/>
        </w:rPr>
        <w:t>10</w:t>
      </w:r>
      <w:r w:rsidR="003C5D28" w:rsidRPr="0011173D">
        <w:rPr>
          <w:rFonts w:ascii="Times  New Roman" w:eastAsia="Times New Roman" w:hAnsi="Times  New Roman" w:cs="Times"/>
          <w:b w:val="0"/>
          <w:color w:val="0070C0"/>
          <w:lang w:val="vi-VN"/>
        </w:rPr>
        <w:t xml:space="preserve"> DANH SÁCH ĐƠN HÀNG</w:t>
      </w:r>
    </w:p>
    <w:p w14:paraId="42C3E512" w14:textId="22A5E3BA" w:rsidR="003C5D28" w:rsidRPr="0011173D" w:rsidRDefault="003C5D28" w:rsidP="003C5D28">
      <w:pPr>
        <w:rPr>
          <w:rFonts w:ascii="Times  New Roman" w:hAnsi="Times  New Roman"/>
          <w:lang w:val="vi-VN"/>
        </w:rPr>
      </w:pPr>
      <w:r w:rsidRPr="0011173D">
        <w:rPr>
          <w:rFonts w:ascii="Times  New Roman" w:hAnsi="Times  New Roman"/>
          <w:noProof/>
          <w:lang w:val="vi-VN"/>
        </w:rPr>
        <w:drawing>
          <wp:inline distT="0" distB="0" distL="0" distR="0" wp14:anchorId="511E19EE" wp14:editId="394A18A4">
            <wp:extent cx="5943600" cy="5841365"/>
            <wp:effectExtent l="0" t="0" r="0" b="6985"/>
            <wp:docPr id="125178881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88812" name="Picture 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4125" w14:textId="77777777" w:rsidR="003C5D28" w:rsidRPr="0011173D" w:rsidRDefault="003C5D28" w:rsidP="003C5D28">
      <w:pPr>
        <w:rPr>
          <w:rFonts w:ascii="Times  New Roman" w:hAnsi="Times  New Roman"/>
          <w:lang w:val="vi-VN"/>
        </w:rPr>
      </w:pPr>
    </w:p>
    <w:p w14:paraId="6021C75A" w14:textId="77777777" w:rsidR="003C5D28" w:rsidRPr="0011173D" w:rsidRDefault="003C5D28" w:rsidP="003C5D28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28"/>
          <w:szCs w:val="28"/>
        </w:rPr>
        <w:t>MÔ TẢ HOẠT ĐỘNG</w:t>
      </w:r>
    </w:p>
    <w:p w14:paraId="0AE9BB17" w14:textId="77777777" w:rsidR="003C5D28" w:rsidRPr="0011173D" w:rsidRDefault="003C5D28" w:rsidP="003C5D28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9"/>
        <w:gridCol w:w="2298"/>
        <w:gridCol w:w="1666"/>
        <w:gridCol w:w="4707"/>
      </w:tblGrid>
      <w:tr w:rsidR="003C5D28" w:rsidRPr="0011173D" w14:paraId="0E9F1BCF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B0A57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89327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2406C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E2F73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3C5D28" w:rsidRPr="0011173D" w14:paraId="259DE647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A7D30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15BA1" w14:textId="30FFFEF4" w:rsidR="003C5D28" w:rsidRPr="0011173D" w:rsidRDefault="0011173D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Xem</w:t>
            </w: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 chi tiết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4E404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C2D97" w14:textId="4B327670" w:rsidR="003C5D28" w:rsidRPr="0011173D" w:rsidRDefault="0011173D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Hiển</w:t>
            </w: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 thị trang chi tiết đơn hàng</w:t>
            </w:r>
          </w:p>
        </w:tc>
      </w:tr>
      <w:tr w:rsidR="003C5D28" w:rsidRPr="0011173D" w14:paraId="4FFC7997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80544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EC285" w14:textId="398F6399" w:rsidR="003C5D28" w:rsidRPr="0011173D" w:rsidRDefault="0011173D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Hủy</w:t>
            </w:r>
            <w:proofErr w:type="spellEnd"/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9205C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B6487" w14:textId="10C528A6" w:rsidR="003C5D28" w:rsidRPr="0011173D" w:rsidRDefault="0011173D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Hủy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đơn hàng</w:t>
            </w:r>
          </w:p>
        </w:tc>
      </w:tr>
    </w:tbl>
    <w:p w14:paraId="5B68421D" w14:textId="77777777" w:rsidR="003C5D28" w:rsidRPr="0011173D" w:rsidRDefault="003C5D28" w:rsidP="003C5D28">
      <w:pPr>
        <w:rPr>
          <w:rFonts w:ascii="Times  New Roman" w:hAnsi="Times  New Roman"/>
          <w:lang w:val="vi-VN"/>
        </w:rPr>
      </w:pPr>
    </w:p>
    <w:p w14:paraId="48D5074B" w14:textId="29F6BF22" w:rsidR="003C5D28" w:rsidRPr="0011173D" w:rsidRDefault="003C5D28" w:rsidP="003C5D28">
      <w:pPr>
        <w:pStyle w:val="Heading3"/>
        <w:rPr>
          <w:rFonts w:ascii="Times  New Roman" w:eastAsia="Times New Roman" w:hAnsi="Times  New Roman" w:cs="Times"/>
          <w:b w:val="0"/>
          <w:color w:val="0070C0"/>
          <w:lang w:val="vi-VN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t>5.</w:t>
      </w:r>
      <w:r w:rsidRPr="0011173D">
        <w:rPr>
          <w:rFonts w:ascii="Times  New Roman" w:eastAsia="Times New Roman" w:hAnsi="Times  New Roman" w:cs="Times"/>
          <w:b w:val="0"/>
          <w:color w:val="0070C0"/>
        </w:rPr>
        <w:t>1</w:t>
      </w:r>
      <w:r w:rsidRPr="0011173D">
        <w:rPr>
          <w:rFonts w:ascii="Times  New Roman" w:eastAsia="Times New Roman" w:hAnsi="Times  New Roman" w:cs="Times"/>
          <w:b w:val="0"/>
          <w:color w:val="0070C0"/>
        </w:rPr>
        <w:t>.</w:t>
      </w:r>
      <w:r w:rsidRPr="0011173D">
        <w:rPr>
          <w:rFonts w:ascii="Times  New Roman" w:eastAsia="Times New Roman" w:hAnsi="Times  New Roman" w:cs="Times"/>
          <w:b w:val="0"/>
          <w:color w:val="0070C0"/>
        </w:rPr>
        <w:t>11</w:t>
      </w:r>
      <w:r w:rsidRPr="0011173D">
        <w:rPr>
          <w:rFonts w:ascii="Times  New Roman" w:eastAsia="Times New Roman" w:hAnsi="Times  New Roman" w:cs="Times"/>
          <w:b w:val="0"/>
          <w:color w:val="0070C0"/>
        </w:rPr>
        <w:t xml:space="preserve"> TRANG </w:t>
      </w:r>
      <w:r w:rsidRPr="0011173D">
        <w:rPr>
          <w:rFonts w:ascii="Times  New Roman" w:eastAsia="Times New Roman" w:hAnsi="Times  New Roman" w:cs="Times"/>
          <w:b w:val="0"/>
          <w:color w:val="0070C0"/>
        </w:rPr>
        <w:t>CHI</w:t>
      </w:r>
      <w:r w:rsidRPr="0011173D">
        <w:rPr>
          <w:rFonts w:ascii="Times  New Roman" w:eastAsia="Times New Roman" w:hAnsi="Times  New Roman" w:cs="Times"/>
          <w:b w:val="0"/>
          <w:color w:val="0070C0"/>
          <w:lang w:val="vi-VN"/>
        </w:rPr>
        <w:t xml:space="preserve"> TIẾT ĐƠN HÀNG</w:t>
      </w:r>
    </w:p>
    <w:p w14:paraId="341F85B4" w14:textId="3FF0EAB8" w:rsidR="003C5D28" w:rsidRPr="0011173D" w:rsidRDefault="003C5D28" w:rsidP="003C5D28">
      <w:pPr>
        <w:jc w:val="center"/>
        <w:rPr>
          <w:rFonts w:ascii="Times  New Roman" w:hAnsi="Times  New Roman"/>
          <w:lang w:val="vi-VN"/>
        </w:rPr>
      </w:pPr>
      <w:r w:rsidRPr="0011173D">
        <w:rPr>
          <w:rFonts w:ascii="Times  New Roman" w:hAnsi="Times  New Roman"/>
          <w:noProof/>
          <w:lang w:val="vi-VN"/>
        </w:rPr>
        <w:drawing>
          <wp:inline distT="0" distB="0" distL="0" distR="0" wp14:anchorId="186970B5" wp14:editId="0151C6F3">
            <wp:extent cx="5943600" cy="5377180"/>
            <wp:effectExtent l="0" t="0" r="0" b="0"/>
            <wp:docPr id="1725436466" name="Picture 9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36466" name="Picture 9" descr="A screenshot of a websit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B279" w14:textId="77777777" w:rsidR="003C5D28" w:rsidRPr="0011173D" w:rsidRDefault="003C5D28" w:rsidP="003C5D28">
      <w:pPr>
        <w:spacing w:line="240" w:lineRule="auto"/>
        <w:jc w:val="center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b/>
          <w:bCs/>
          <w:color w:val="auto"/>
          <w:sz w:val="28"/>
          <w:szCs w:val="28"/>
        </w:rPr>
        <w:t>MÔ TẢ HOẠT ĐỘNG</w:t>
      </w:r>
    </w:p>
    <w:p w14:paraId="509C8773" w14:textId="77777777" w:rsidR="003C5D28" w:rsidRPr="0011173D" w:rsidRDefault="003C5D28" w:rsidP="003C5D28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4"/>
        <w:gridCol w:w="2612"/>
        <w:gridCol w:w="1893"/>
        <w:gridCol w:w="4071"/>
      </w:tblGrid>
      <w:tr w:rsidR="003C5D28" w:rsidRPr="0011173D" w14:paraId="7B037537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52929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8D055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CF677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805CE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3C5D28" w:rsidRPr="0011173D" w14:paraId="27926CE9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4C6D3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C72A2" w14:textId="48490C9A" w:rsidR="003C5D28" w:rsidRPr="0011173D" w:rsidRDefault="0011173D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Quay</w:t>
            </w: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 lại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66C7F" w14:textId="77777777" w:rsidR="003C5D28" w:rsidRPr="0011173D" w:rsidRDefault="003C5D28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D0E18" w14:textId="42EA8FF2" w:rsidR="003C5D28" w:rsidRPr="0011173D" w:rsidRDefault="0011173D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Trở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lại trang thông tin</w:t>
            </w:r>
          </w:p>
        </w:tc>
      </w:tr>
    </w:tbl>
    <w:p w14:paraId="13236094" w14:textId="0ACA8332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  <w:lang w:val="vi-VN"/>
        </w:rPr>
      </w:pP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br/>
      </w:r>
    </w:p>
    <w:p w14:paraId="4F3CB720" w14:textId="77777777" w:rsidR="004C78CC" w:rsidRPr="0011173D" w:rsidRDefault="004C78CC" w:rsidP="00733BF0">
      <w:pPr>
        <w:pStyle w:val="Heading2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color w:val="0070C0"/>
          <w:sz w:val="28"/>
          <w:szCs w:val="28"/>
        </w:rPr>
        <w:t> 5.2. GIAO DIỆN QUẢN TRỊ</w:t>
      </w:r>
    </w:p>
    <w:p w14:paraId="674A2AA7" w14:textId="030FAFE2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t>5.</w:t>
      </w:r>
      <w:r w:rsidR="00733BF0" w:rsidRPr="0011173D">
        <w:rPr>
          <w:rFonts w:ascii="Times  New Roman" w:eastAsia="Times New Roman" w:hAnsi="Times  New Roman" w:cs="Times"/>
          <w:b w:val="0"/>
          <w:color w:val="0070C0"/>
        </w:rPr>
        <w:t>2</w:t>
      </w:r>
      <w:r w:rsidRPr="0011173D">
        <w:rPr>
          <w:rFonts w:ascii="Times  New Roman" w:eastAsia="Times New Roman" w:hAnsi="Times  New Roman" w:cs="Times"/>
          <w:b w:val="0"/>
          <w:color w:val="0070C0"/>
        </w:rPr>
        <w:t>.1 TRANG THỐNG KÊ</w:t>
      </w:r>
    </w:p>
    <w:p w14:paraId="23533551" w14:textId="42343EAA" w:rsidR="004C78CC" w:rsidRPr="0011173D" w:rsidRDefault="00AE1EAD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 New Roman"/>
          <w:noProof/>
          <w:color w:val="auto"/>
          <w:sz w:val="24"/>
          <w:szCs w:val="24"/>
        </w:rPr>
        <w:drawing>
          <wp:inline distT="0" distB="0" distL="0" distR="0" wp14:anchorId="6954EA14" wp14:editId="0C372893">
            <wp:extent cx="5943600" cy="6506845"/>
            <wp:effectExtent l="0" t="0" r="0" b="8255"/>
            <wp:docPr id="133230690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06906" name="Picture 1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2670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7"/>
        <w:gridCol w:w="2839"/>
        <w:gridCol w:w="1830"/>
        <w:gridCol w:w="3934"/>
      </w:tblGrid>
      <w:tr w:rsidR="004C78CC" w:rsidRPr="0011173D" w14:paraId="5DDD6DB5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C718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B1B0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8F27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9F8E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6B87D0C6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6ABC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8776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Bảng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khiển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AD97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61CB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Trang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thống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kê</w:t>
            </w:r>
            <w:proofErr w:type="spellEnd"/>
          </w:p>
        </w:tc>
      </w:tr>
    </w:tbl>
    <w:p w14:paraId="54611C49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2C870D23" w14:textId="729B21FA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bCs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5.</w:t>
      </w:r>
      <w:r w:rsidR="00733BF0" w:rsidRPr="0011173D">
        <w:rPr>
          <w:rFonts w:ascii="Times  New Roman" w:eastAsia="Times New Roman" w:hAnsi="Times  New Roman" w:cs="Times"/>
          <w:b w:val="0"/>
          <w:bCs/>
          <w:color w:val="0070C0"/>
        </w:rPr>
        <w:t>2</w:t>
      </w: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.2 TRANG QUẢN LÍ DANH SÁCH DANH MỤC</w:t>
      </w:r>
    </w:p>
    <w:p w14:paraId="540FD1C7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5408" behindDoc="0" locked="0" layoutInCell="1" allowOverlap="1" wp14:anchorId="4FCF4171" wp14:editId="5D0E71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EFA5DE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2431"/>
        <w:gridCol w:w="1302"/>
        <w:gridCol w:w="5084"/>
      </w:tblGrid>
      <w:tr w:rsidR="004C78CC" w:rsidRPr="0011173D" w14:paraId="21EC899E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B290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233F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10BC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EE60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1069AD91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846C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FBB4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03FC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A81F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</w:tr>
      <w:tr w:rsidR="004C78CC" w:rsidRPr="0011173D" w14:paraId="000177C3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4414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A3EE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CF20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DA78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</w:tr>
      <w:tr w:rsidR="004C78CC" w:rsidRPr="0011173D" w14:paraId="745C4AC7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C157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0FEE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ED45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5800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</w:p>
        </w:tc>
      </w:tr>
      <w:tr w:rsidR="004C78CC" w:rsidRPr="0011173D" w14:paraId="3AF8CD0E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98C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AADB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kiếm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7DBE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C78F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</w:tbl>
    <w:p w14:paraId="75DF7690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18D46268" w14:textId="1CB4FA3A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bCs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lastRenderedPageBreak/>
        <w:t>5.</w:t>
      </w:r>
      <w:r w:rsidR="00733BF0" w:rsidRPr="0011173D">
        <w:rPr>
          <w:rFonts w:ascii="Times  New Roman" w:eastAsia="Times New Roman" w:hAnsi="Times  New Roman" w:cs="Times"/>
          <w:b w:val="0"/>
          <w:bCs/>
          <w:color w:val="0070C0"/>
        </w:rPr>
        <w:t>2</w:t>
      </w: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.3 TRANG THÊM DANH SÁCH DANH MỤC</w:t>
      </w:r>
    </w:p>
    <w:p w14:paraId="26CFFF6F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6432" behindDoc="0" locked="0" layoutInCell="1" allowOverlap="1" wp14:anchorId="0E2AF933" wp14:editId="21A6D1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86FC06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2070"/>
        <w:gridCol w:w="1387"/>
        <w:gridCol w:w="5283"/>
      </w:tblGrid>
      <w:tr w:rsidR="004C78CC" w:rsidRPr="0011173D" w14:paraId="4E8A13C4" w14:textId="77777777" w:rsidTr="005A409B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F3C9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4082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8B85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415E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4081E12F" w14:textId="77777777" w:rsidTr="005A409B">
        <w:trPr>
          <w:trHeight w:val="12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52AE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BE4E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9CEA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9E13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</w:p>
        </w:tc>
      </w:tr>
    </w:tbl>
    <w:p w14:paraId="51A8989F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4BF3EFB7" w14:textId="4DA570CB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lastRenderedPageBreak/>
        <w:t>5.</w:t>
      </w:r>
      <w:r w:rsidR="00733BF0" w:rsidRPr="0011173D">
        <w:rPr>
          <w:rFonts w:ascii="Times  New Roman" w:eastAsia="Times New Roman" w:hAnsi="Times  New Roman" w:cs="Times"/>
          <w:b w:val="0"/>
          <w:color w:val="0070C0"/>
        </w:rPr>
        <w:t>2</w:t>
      </w:r>
      <w:r w:rsidRPr="0011173D">
        <w:rPr>
          <w:rFonts w:ascii="Times  New Roman" w:eastAsia="Times New Roman" w:hAnsi="Times  New Roman" w:cs="Times"/>
          <w:b w:val="0"/>
          <w:color w:val="0070C0"/>
        </w:rPr>
        <w:t>.4  TRANG SỬA DANH SÁCH DANH MỤC</w:t>
      </w:r>
    </w:p>
    <w:p w14:paraId="68402528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7456" behindDoc="0" locked="0" layoutInCell="1" allowOverlap="1" wp14:anchorId="17C888E4" wp14:editId="03384E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623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E5C06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4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2730"/>
        <w:gridCol w:w="1263"/>
        <w:gridCol w:w="4872"/>
      </w:tblGrid>
      <w:tr w:rsidR="004C78CC" w:rsidRPr="0011173D" w14:paraId="685D09DC" w14:textId="77777777" w:rsidTr="005A409B">
        <w:trPr>
          <w:trHeight w:val="23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D52F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54A5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0C4D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B530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012B0822" w14:textId="77777777" w:rsidTr="005A409B">
        <w:trPr>
          <w:trHeight w:val="7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0205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5F7F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654F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71F5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mục</w:t>
            </w:r>
            <w:proofErr w:type="spellEnd"/>
          </w:p>
        </w:tc>
      </w:tr>
    </w:tbl>
    <w:p w14:paraId="6AE3AF8E" w14:textId="77777777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</w:p>
    <w:p w14:paraId="3BD2C510" w14:textId="77777777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t>5.1.5  TRANG DANH SÁCH SẢN PHẨM </w:t>
      </w:r>
    </w:p>
    <w:p w14:paraId="1FDEBA2D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8480" behindDoc="0" locked="0" layoutInCell="1" allowOverlap="1" wp14:anchorId="2232C165" wp14:editId="103213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990F23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2410"/>
        <w:gridCol w:w="1305"/>
        <w:gridCol w:w="5082"/>
      </w:tblGrid>
      <w:tr w:rsidR="004C78CC" w:rsidRPr="0011173D" w14:paraId="1091CA17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693C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0CA0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3755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95BC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7CAD6575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2991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6EA4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796F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7596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</w:tr>
      <w:tr w:rsidR="004C78CC" w:rsidRPr="0011173D" w14:paraId="3E61D506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A3DA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BCFF9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5693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15EE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</w:tr>
      <w:tr w:rsidR="004C78CC" w:rsidRPr="0011173D" w14:paraId="60384F40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6279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A831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4912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25A8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</w:tc>
      </w:tr>
      <w:tr w:rsidR="004C78CC" w:rsidRPr="0011173D" w14:paraId="1BF31FD9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5326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B5F5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kiếm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4DF2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09EA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</w:tbl>
    <w:p w14:paraId="4777E71F" w14:textId="77777777" w:rsidR="00733BF0" w:rsidRPr="0011173D" w:rsidRDefault="00733BF0" w:rsidP="00733BF0">
      <w:pPr>
        <w:pStyle w:val="Heading3"/>
        <w:rPr>
          <w:rFonts w:ascii="Times  New Roman" w:eastAsia="Times New Roman" w:hAnsi="Times  New Roman" w:cs="Times"/>
          <w:b w:val="0"/>
          <w:bCs/>
          <w:color w:val="0070C0"/>
        </w:rPr>
      </w:pPr>
    </w:p>
    <w:p w14:paraId="0687A704" w14:textId="77777777" w:rsidR="00733BF0" w:rsidRPr="0011173D" w:rsidRDefault="00733BF0" w:rsidP="00733BF0">
      <w:pPr>
        <w:pStyle w:val="Heading3"/>
        <w:rPr>
          <w:rFonts w:ascii="Times  New Roman" w:eastAsia="Times New Roman" w:hAnsi="Times  New Roman" w:cs="Times"/>
          <w:b w:val="0"/>
          <w:bCs/>
          <w:color w:val="0070C0"/>
        </w:rPr>
      </w:pPr>
    </w:p>
    <w:p w14:paraId="4CCB1D12" w14:textId="18F33CBD" w:rsidR="00733BF0" w:rsidRPr="0011173D" w:rsidRDefault="00733BF0" w:rsidP="00733BF0">
      <w:pPr>
        <w:pStyle w:val="Heading3"/>
        <w:rPr>
          <w:rFonts w:ascii="Times  New Roman" w:eastAsia="Times New Roman" w:hAnsi="Times  New Roman" w:cs="Times New Roman"/>
          <w:b w:val="0"/>
          <w:bCs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5.2.6  TRANG THÊM MỚI SẢN PHẨM </w:t>
      </w:r>
    </w:p>
    <w:p w14:paraId="59197DA1" w14:textId="77777777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b/>
          <w:bCs/>
          <w:color w:val="auto"/>
          <w:sz w:val="24"/>
          <w:szCs w:val="24"/>
        </w:rPr>
      </w:pPr>
    </w:p>
    <w:p w14:paraId="41F5735D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lastRenderedPageBreak/>
        <w:drawing>
          <wp:anchor distT="0" distB="0" distL="114300" distR="114300" simplePos="0" relativeHeight="251673600" behindDoc="0" locked="0" layoutInCell="1" allowOverlap="1" wp14:anchorId="6C2D0909" wp14:editId="16C09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578384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989"/>
        <w:gridCol w:w="1312"/>
        <w:gridCol w:w="5502"/>
      </w:tblGrid>
      <w:tr w:rsidR="004C78CC" w:rsidRPr="0011173D" w14:paraId="204A0783" w14:textId="77777777" w:rsidTr="00A838F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D126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8D7A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549A1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5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66EE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4EE2A1B1" w14:textId="77777777" w:rsidTr="00A838FD">
        <w:trPr>
          <w:trHeight w:val="100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EF3C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AC75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E0CA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8376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</w:tc>
      </w:tr>
    </w:tbl>
    <w:p w14:paraId="6761E861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321CAC5A" w14:textId="3C007CFE" w:rsidR="004C78CC" w:rsidRPr="0011173D" w:rsidRDefault="00733BF0" w:rsidP="00733BF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lastRenderedPageBreak/>
        <w:t>5.</w:t>
      </w:r>
      <w:r w:rsidR="00BD2F8D" w:rsidRPr="0011173D">
        <w:rPr>
          <w:rFonts w:ascii="Times  New Roman" w:eastAsia="Times New Roman" w:hAnsi="Times  New Roman" w:cs="Times"/>
          <w:b w:val="0"/>
          <w:color w:val="0070C0"/>
        </w:rPr>
        <w:t>2</w:t>
      </w:r>
      <w:r w:rsidRPr="0011173D">
        <w:rPr>
          <w:rFonts w:ascii="Times  New Roman" w:eastAsia="Times New Roman" w:hAnsi="Times  New Roman" w:cs="Times"/>
          <w:b w:val="0"/>
          <w:color w:val="0070C0"/>
        </w:rPr>
        <w:t xml:space="preserve">.7  TRANG SỬA </w:t>
      </w:r>
      <w:r w:rsidR="00AE1EAD" w:rsidRPr="0011173D">
        <w:rPr>
          <w:rFonts w:ascii="Times  New Roman" w:eastAsia="Times New Roman" w:hAnsi="Times  New Roman" w:cs="Times"/>
          <w:b w:val="0"/>
          <w:color w:val="0070C0"/>
        </w:rPr>
        <w:t>MỚI</w:t>
      </w:r>
      <w:r w:rsidRPr="0011173D">
        <w:rPr>
          <w:rFonts w:ascii="Times  New Roman" w:eastAsia="Times New Roman" w:hAnsi="Times  New Roman" w:cs="Times"/>
          <w:b w:val="0"/>
          <w:color w:val="0070C0"/>
        </w:rPr>
        <w:t xml:space="preserve"> SẢN PHẨM </w:t>
      </w:r>
    </w:p>
    <w:p w14:paraId="110CCDBE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76AED826" wp14:editId="2CA725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3DABB8" w14:textId="77777777" w:rsidR="004C78CC" w:rsidRPr="0011173D" w:rsidRDefault="004C78CC" w:rsidP="004C78CC">
      <w:pPr>
        <w:spacing w:after="24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810"/>
        <w:gridCol w:w="1312"/>
        <w:gridCol w:w="5681"/>
      </w:tblGrid>
      <w:tr w:rsidR="004C78CC" w:rsidRPr="0011173D" w14:paraId="091FDDE5" w14:textId="77777777" w:rsidTr="00A838F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867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F534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B77E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5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4BFD3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6F770DA8" w14:textId="77777777" w:rsidTr="00A838FD">
        <w:trPr>
          <w:trHeight w:val="100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03E4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3254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AFB8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11E6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phẩm</w:t>
            </w:r>
            <w:proofErr w:type="spellEnd"/>
          </w:p>
        </w:tc>
      </w:tr>
    </w:tbl>
    <w:p w14:paraId="4553DC7E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3D3EAE5B" w14:textId="0C70623B" w:rsidR="004C78CC" w:rsidRPr="0011173D" w:rsidRDefault="00733BF0" w:rsidP="00733BF0">
      <w:pPr>
        <w:pStyle w:val="Heading3"/>
        <w:rPr>
          <w:rFonts w:ascii="Times  New Roman" w:eastAsia="Times New Roman" w:hAnsi="Times  New Roman" w:cs="Times New Roman"/>
          <w:b w:val="0"/>
          <w:bCs/>
          <w:color w:val="0070C0"/>
          <w:sz w:val="24"/>
          <w:szCs w:val="24"/>
          <w:lang w:val="vi-VN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lastRenderedPageBreak/>
        <w:t>5.</w:t>
      </w:r>
      <w:r w:rsidR="00BD2F8D" w:rsidRPr="0011173D">
        <w:rPr>
          <w:rFonts w:ascii="Times  New Roman" w:eastAsia="Times New Roman" w:hAnsi="Times  New Roman" w:cs="Times"/>
          <w:b w:val="0"/>
          <w:bCs/>
          <w:color w:val="0070C0"/>
        </w:rPr>
        <w:t>2</w:t>
      </w: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 xml:space="preserve">.8  TRANG QUẢN LÍ </w:t>
      </w:r>
      <w:r w:rsidR="00AE1EAD" w:rsidRPr="0011173D">
        <w:rPr>
          <w:rFonts w:ascii="Times  New Roman" w:eastAsia="Times New Roman" w:hAnsi="Times  New Roman" w:cs="Times"/>
          <w:b w:val="0"/>
          <w:bCs/>
          <w:color w:val="0070C0"/>
        </w:rPr>
        <w:t>NHÂN</w:t>
      </w:r>
      <w:r w:rsidR="00AE1EAD" w:rsidRPr="0011173D">
        <w:rPr>
          <w:rFonts w:ascii="Times  New Roman" w:eastAsia="Times New Roman" w:hAnsi="Times  New Roman" w:cs="Times"/>
          <w:b w:val="0"/>
          <w:bCs/>
          <w:color w:val="0070C0"/>
          <w:lang w:val="vi-VN"/>
        </w:rPr>
        <w:t xml:space="preserve"> VIÊN</w:t>
      </w:r>
    </w:p>
    <w:p w14:paraId="28B3B812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70528" behindDoc="0" locked="0" layoutInCell="1" allowOverlap="1" wp14:anchorId="23540870" wp14:editId="69D486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A94A4E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2647"/>
        <w:gridCol w:w="1310"/>
        <w:gridCol w:w="4860"/>
      </w:tblGrid>
      <w:tr w:rsidR="004C78CC" w:rsidRPr="0011173D" w14:paraId="0CD02B5E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45BE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70816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DF2E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D847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0C308BA3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C6FF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0471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55BC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EFA9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</w:tr>
      <w:tr w:rsidR="004C78CC" w:rsidRPr="0011173D" w14:paraId="00ED3735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9ADB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9A2CB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6F567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137F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 </w:t>
            </w:r>
          </w:p>
        </w:tc>
      </w:tr>
      <w:tr w:rsidR="004C78CC" w:rsidRPr="0011173D" w14:paraId="3CA5B129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BA76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0CD6A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5420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A31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</w:tr>
      <w:tr w:rsidR="004C78CC" w:rsidRPr="0011173D" w14:paraId="5CB1A988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A34A8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2E4CD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kiếm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06929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F17D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</w:tbl>
    <w:p w14:paraId="26C1A2DF" w14:textId="77777777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</w:p>
    <w:p w14:paraId="6D91FE08" w14:textId="376AEEFB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  <w:lang w:val="vi-VN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t>5.</w:t>
      </w:r>
      <w:r w:rsidR="00BD2F8D" w:rsidRPr="0011173D">
        <w:rPr>
          <w:rFonts w:ascii="Times  New Roman" w:eastAsia="Times New Roman" w:hAnsi="Times  New Roman" w:cs="Times"/>
          <w:b w:val="0"/>
          <w:color w:val="0070C0"/>
        </w:rPr>
        <w:t>2</w:t>
      </w:r>
      <w:r w:rsidRPr="0011173D">
        <w:rPr>
          <w:rFonts w:ascii="Times  New Roman" w:eastAsia="Times New Roman" w:hAnsi="Times  New Roman" w:cs="Times"/>
          <w:b w:val="0"/>
          <w:color w:val="0070C0"/>
        </w:rPr>
        <w:t xml:space="preserve">.9 TRANG THÊM </w:t>
      </w:r>
      <w:r w:rsidR="00AE1EAD" w:rsidRPr="0011173D">
        <w:rPr>
          <w:rFonts w:ascii="Times  New Roman" w:eastAsia="Times New Roman" w:hAnsi="Times  New Roman" w:cs="Times"/>
          <w:b w:val="0"/>
          <w:color w:val="0070C0"/>
        </w:rPr>
        <w:t>NHÂN</w:t>
      </w:r>
      <w:r w:rsidR="00AE1EAD" w:rsidRPr="0011173D">
        <w:rPr>
          <w:rFonts w:ascii="Times  New Roman" w:eastAsia="Times New Roman" w:hAnsi="Times  New Roman" w:cs="Times"/>
          <w:b w:val="0"/>
          <w:color w:val="0070C0"/>
          <w:lang w:val="vi-VN"/>
        </w:rPr>
        <w:t xml:space="preserve"> VIÊN</w:t>
      </w:r>
    </w:p>
    <w:p w14:paraId="14CB5B84" w14:textId="77777777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71552" behindDoc="0" locked="0" layoutInCell="1" allowOverlap="1" wp14:anchorId="1946550E" wp14:editId="3A39B7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28BED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2211"/>
        <w:gridCol w:w="1312"/>
        <w:gridCol w:w="5189"/>
      </w:tblGrid>
      <w:tr w:rsidR="004C78CC" w:rsidRPr="0011173D" w14:paraId="58A01EF8" w14:textId="77777777" w:rsidTr="005A409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EED0C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8B90E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023CF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A67E2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C78CC" w:rsidRPr="0011173D" w14:paraId="76E77013" w14:textId="77777777" w:rsidTr="005A409B">
        <w:trPr>
          <w:trHeight w:val="100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0F01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6FCE5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09790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335E4" w14:textId="77777777" w:rsidR="004C78CC" w:rsidRPr="0011173D" w:rsidRDefault="004C78CC" w:rsidP="005A409B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</w:tr>
    </w:tbl>
    <w:p w14:paraId="27C379AC" w14:textId="77777777" w:rsidR="004C78CC" w:rsidRPr="0011173D" w:rsidRDefault="004C78CC" w:rsidP="004C78CC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111F7D33" w14:textId="11A89A61" w:rsidR="004C78CC" w:rsidRPr="0011173D" w:rsidRDefault="004C78CC" w:rsidP="00733BF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t>5.</w:t>
      </w:r>
      <w:r w:rsidR="00BD2F8D" w:rsidRPr="0011173D">
        <w:rPr>
          <w:rFonts w:ascii="Times  New Roman" w:eastAsia="Times New Roman" w:hAnsi="Times  New Roman" w:cs="Times"/>
          <w:b w:val="0"/>
          <w:color w:val="0070C0"/>
        </w:rPr>
        <w:t>2</w:t>
      </w:r>
      <w:r w:rsidRPr="0011173D">
        <w:rPr>
          <w:rFonts w:ascii="Times  New Roman" w:eastAsia="Times New Roman" w:hAnsi="Times  New Roman" w:cs="Times"/>
          <w:b w:val="0"/>
          <w:color w:val="0070C0"/>
        </w:rPr>
        <w:t>.10  TRANG SỬA</w:t>
      </w:r>
      <w:r w:rsidR="00AE1EAD" w:rsidRPr="0011173D">
        <w:rPr>
          <w:rFonts w:ascii="Times  New Roman" w:eastAsia="Times New Roman" w:hAnsi="Times  New Roman" w:cs="Times"/>
          <w:b w:val="0"/>
          <w:color w:val="0070C0"/>
          <w:lang w:val="vi-VN"/>
        </w:rPr>
        <w:t xml:space="preserve"> THÔNG TIN NHÂN VIÊN</w:t>
      </w:r>
      <w:r w:rsidRPr="0011173D">
        <w:rPr>
          <w:rFonts w:ascii="Times  New Roman" w:eastAsia="Times New Roman" w:hAnsi="Times  New Roman" w:cs="Times"/>
          <w:b w:val="0"/>
          <w:color w:val="0070C0"/>
        </w:rPr>
        <w:t xml:space="preserve"> </w:t>
      </w:r>
    </w:p>
    <w:p w14:paraId="34FE2A2F" w14:textId="77777777" w:rsidR="00416230" w:rsidRPr="0011173D" w:rsidRDefault="00416230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588F2137" w14:textId="77777777" w:rsidR="00416230" w:rsidRPr="0011173D" w:rsidRDefault="00416230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6972E620" w14:textId="77777777" w:rsidR="00416230" w:rsidRPr="0011173D" w:rsidRDefault="00416230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4D3A3227" w14:textId="77777777" w:rsidR="00416230" w:rsidRPr="0011173D" w:rsidRDefault="00416230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0012CC79" w14:textId="77F35614" w:rsidR="004C78CC" w:rsidRPr="0011173D" w:rsidRDefault="004C78CC" w:rsidP="004C78CC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lastRenderedPageBreak/>
        <w:drawing>
          <wp:anchor distT="0" distB="0" distL="114300" distR="114300" simplePos="0" relativeHeight="251672576" behindDoc="0" locked="0" layoutInCell="1" allowOverlap="1" wp14:anchorId="53370E4D" wp14:editId="54993F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DC0197" w14:textId="77777777" w:rsidR="00C95588" w:rsidRPr="0011173D" w:rsidRDefault="00C95588">
      <w:pPr>
        <w:jc w:val="center"/>
        <w:rPr>
          <w:rFonts w:ascii="Times  New Roman" w:eastAsia="Times" w:hAnsi="Times  New Roman" w:cs="Times"/>
          <w:b/>
          <w:color w:val="4A86E8"/>
          <w:sz w:val="32"/>
          <w:szCs w:val="32"/>
        </w:rPr>
      </w:pPr>
    </w:p>
    <w:p w14:paraId="4CA2E9CB" w14:textId="08F2FF7D" w:rsidR="00416230" w:rsidRPr="0011173D" w:rsidRDefault="00416230" w:rsidP="00416230">
      <w:pPr>
        <w:pStyle w:val="Heading3"/>
        <w:rPr>
          <w:rFonts w:ascii="Times  New Roman" w:eastAsia="Times New Roman" w:hAnsi="Times  New Roman" w:cs="Times New Roman"/>
          <w:b w:val="0"/>
          <w:bCs/>
          <w:color w:val="0070C0"/>
          <w:sz w:val="24"/>
          <w:szCs w:val="24"/>
          <w:lang w:val="vi-VN"/>
        </w:rPr>
      </w:pP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5.2.</w:t>
      </w: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11</w:t>
      </w: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 xml:space="preserve">  TRANG QUẢN LÍ </w:t>
      </w:r>
      <w:r w:rsidRPr="0011173D">
        <w:rPr>
          <w:rFonts w:ascii="Times  New Roman" w:eastAsia="Times New Roman" w:hAnsi="Times  New Roman" w:cs="Times"/>
          <w:b w:val="0"/>
          <w:bCs/>
          <w:color w:val="0070C0"/>
        </w:rPr>
        <w:t>NGƯỜI</w:t>
      </w:r>
      <w:r w:rsidRPr="0011173D">
        <w:rPr>
          <w:rFonts w:ascii="Times  New Roman" w:eastAsia="Times New Roman" w:hAnsi="Times  New Roman" w:cs="Times"/>
          <w:b w:val="0"/>
          <w:bCs/>
          <w:color w:val="0070C0"/>
          <w:lang w:val="vi-VN"/>
        </w:rPr>
        <w:t xml:space="preserve"> DÙNG</w:t>
      </w:r>
    </w:p>
    <w:p w14:paraId="20EFF29B" w14:textId="766104F1" w:rsidR="00416230" w:rsidRPr="0011173D" w:rsidRDefault="00416230" w:rsidP="00416230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 New Roman"/>
          <w:color w:val="auto"/>
          <w:sz w:val="24"/>
          <w:szCs w:val="24"/>
        </w:rPr>
        <w:drawing>
          <wp:inline distT="0" distB="0" distL="0" distR="0" wp14:anchorId="030791FB" wp14:editId="73B49312">
            <wp:extent cx="5943600" cy="2918460"/>
            <wp:effectExtent l="0" t="0" r="0" b="0"/>
            <wp:docPr id="907933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3365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E054" w14:textId="77777777" w:rsidR="00416230" w:rsidRPr="0011173D" w:rsidRDefault="00416230" w:rsidP="00416230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2647"/>
        <w:gridCol w:w="1310"/>
        <w:gridCol w:w="4860"/>
      </w:tblGrid>
      <w:tr w:rsidR="00416230" w:rsidRPr="0011173D" w14:paraId="2B75217F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CBCF2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9863A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8F31A3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040DC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16230" w:rsidRPr="0011173D" w14:paraId="0B357CE3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2DC5A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C5304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9B6FE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DEF64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</w:tr>
      <w:tr w:rsidR="00416230" w:rsidRPr="0011173D" w14:paraId="686AB01B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4D4BA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1A941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6F99B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284BA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 </w:t>
            </w:r>
          </w:p>
        </w:tc>
      </w:tr>
      <w:tr w:rsidR="00416230" w:rsidRPr="0011173D" w14:paraId="143703D9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2E229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B1D62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2EDF4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F69B4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</w:tr>
      <w:tr w:rsidR="00416230" w:rsidRPr="0011173D" w14:paraId="08D148DE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B4D36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DDEFD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kiếm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08FF6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FBA76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tương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ứng</w:t>
            </w:r>
            <w:proofErr w:type="spellEnd"/>
          </w:p>
        </w:tc>
      </w:tr>
    </w:tbl>
    <w:p w14:paraId="5FE513D6" w14:textId="77777777" w:rsidR="00416230" w:rsidRPr="0011173D" w:rsidRDefault="00416230" w:rsidP="0041623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</w:rPr>
      </w:pPr>
    </w:p>
    <w:p w14:paraId="7236D281" w14:textId="06B91315" w:rsidR="00416230" w:rsidRPr="0011173D" w:rsidRDefault="00416230" w:rsidP="00416230">
      <w:pPr>
        <w:pStyle w:val="Heading3"/>
        <w:rPr>
          <w:rFonts w:ascii="Times  New Roman" w:eastAsia="Times New Roman" w:hAnsi="Times  New Roman" w:cs="Times New Roman"/>
          <w:b w:val="0"/>
          <w:color w:val="0070C0"/>
          <w:sz w:val="24"/>
          <w:szCs w:val="24"/>
          <w:lang w:val="vi-VN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t xml:space="preserve">5.2.9 TRANG THÊM </w:t>
      </w:r>
      <w:r w:rsidRPr="0011173D">
        <w:rPr>
          <w:rFonts w:ascii="Times  New Roman" w:eastAsia="Times New Roman" w:hAnsi="Times  New Roman" w:cs="Times"/>
          <w:b w:val="0"/>
          <w:color w:val="0070C0"/>
        </w:rPr>
        <w:t>NGƯỜI</w:t>
      </w:r>
      <w:r w:rsidRPr="0011173D">
        <w:rPr>
          <w:rFonts w:ascii="Times  New Roman" w:eastAsia="Times New Roman" w:hAnsi="Times  New Roman" w:cs="Times"/>
          <w:b w:val="0"/>
          <w:color w:val="0070C0"/>
          <w:lang w:val="vi-VN"/>
        </w:rPr>
        <w:t xml:space="preserve"> DÙNG</w:t>
      </w:r>
    </w:p>
    <w:p w14:paraId="3C368FEE" w14:textId="77777777" w:rsidR="00416230" w:rsidRPr="0011173D" w:rsidRDefault="00416230" w:rsidP="00416230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76672" behindDoc="0" locked="0" layoutInCell="1" allowOverlap="1" wp14:anchorId="4B23E7ED" wp14:editId="3B853E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46374969" name="Picture 1463749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4969" name="Picture 1463749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3C7B0D" w14:textId="77777777" w:rsidR="00416230" w:rsidRPr="0011173D" w:rsidRDefault="00416230" w:rsidP="00416230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2211"/>
        <w:gridCol w:w="1312"/>
        <w:gridCol w:w="5189"/>
      </w:tblGrid>
      <w:tr w:rsidR="00416230" w:rsidRPr="0011173D" w14:paraId="36886E81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9502D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5BFDD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E6252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E9FE3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16230" w:rsidRPr="0011173D" w14:paraId="627D5FA6" w14:textId="77777777" w:rsidTr="008E1E61">
        <w:trPr>
          <w:trHeight w:val="100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416B1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7573F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AE8A7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BFD33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</w:tr>
    </w:tbl>
    <w:p w14:paraId="7ECB4023" w14:textId="77777777" w:rsidR="00416230" w:rsidRPr="0011173D" w:rsidRDefault="00416230" w:rsidP="00416230">
      <w:pPr>
        <w:spacing w:after="0"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566880F0" w14:textId="23B8BD44" w:rsidR="00416230" w:rsidRPr="0011173D" w:rsidRDefault="00416230" w:rsidP="00416230">
      <w:pPr>
        <w:pStyle w:val="Heading3"/>
        <w:rPr>
          <w:rFonts w:ascii="Times  New Roman" w:eastAsia="Times New Roman" w:hAnsi="Times  New Roman" w:cs="Times"/>
          <w:b w:val="0"/>
          <w:color w:val="0070C0"/>
          <w:lang w:val="vi-VN"/>
        </w:rPr>
      </w:pPr>
      <w:r w:rsidRPr="0011173D">
        <w:rPr>
          <w:rFonts w:ascii="Times  New Roman" w:eastAsia="Times New Roman" w:hAnsi="Times  New Roman" w:cs="Times"/>
          <w:b w:val="0"/>
          <w:color w:val="0070C0"/>
        </w:rPr>
        <w:t>5.2.10  TRANG SỬA</w:t>
      </w:r>
      <w:r w:rsidRPr="0011173D">
        <w:rPr>
          <w:rFonts w:ascii="Times  New Roman" w:eastAsia="Times New Roman" w:hAnsi="Times  New Roman" w:cs="Times"/>
          <w:b w:val="0"/>
          <w:color w:val="0070C0"/>
          <w:lang w:val="vi-VN"/>
        </w:rPr>
        <w:t xml:space="preserve"> THÔNG TIN </w:t>
      </w:r>
      <w:r w:rsidRPr="0011173D">
        <w:rPr>
          <w:rFonts w:ascii="Times  New Roman" w:eastAsia="Times New Roman" w:hAnsi="Times  New Roman" w:cs="Times"/>
          <w:b w:val="0"/>
          <w:color w:val="0070C0"/>
          <w:lang w:val="vi-VN"/>
        </w:rPr>
        <w:t>NGƯỜI DÙNG</w:t>
      </w:r>
    </w:p>
    <w:p w14:paraId="5FA14862" w14:textId="77777777" w:rsidR="00416230" w:rsidRPr="0011173D" w:rsidRDefault="00416230" w:rsidP="00416230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</w:p>
    <w:p w14:paraId="02276BB5" w14:textId="6654D5F7" w:rsidR="00416230" w:rsidRPr="0011173D" w:rsidRDefault="00416230" w:rsidP="00416230">
      <w:pPr>
        <w:spacing w:line="240" w:lineRule="auto"/>
        <w:rPr>
          <w:rFonts w:ascii="Times  New Roman" w:eastAsia="Times New Roman" w:hAnsi="Times  New Roman" w:cs="Times New Roman"/>
          <w:color w:val="auto"/>
          <w:sz w:val="24"/>
          <w:szCs w:val="24"/>
        </w:rPr>
      </w:pPr>
      <w:r w:rsidRPr="0011173D">
        <w:rPr>
          <w:rFonts w:ascii="Times  New Roman" w:eastAsia="Times New Roman" w:hAnsi="Times  New Roman" w:cs="Times"/>
          <w:noProof/>
          <w:color w:val="auto"/>
          <w:sz w:val="28"/>
          <w:szCs w:val="28"/>
          <w:bdr w:val="none" w:sz="0" w:space="0" w:color="auto" w:frame="1"/>
        </w:rPr>
        <w:lastRenderedPageBreak/>
        <w:drawing>
          <wp:anchor distT="0" distB="0" distL="114300" distR="114300" simplePos="0" relativeHeight="251677696" behindDoc="0" locked="0" layoutInCell="1" allowOverlap="1" wp14:anchorId="01AE037D" wp14:editId="0BC87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578595199" name="Picture 5785951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95199" name="Picture 57859519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2087"/>
        <w:gridCol w:w="1312"/>
        <w:gridCol w:w="5404"/>
      </w:tblGrid>
      <w:tr w:rsidR="00416230" w:rsidRPr="0011173D" w14:paraId="752936C8" w14:textId="77777777" w:rsidTr="000A365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2C7C5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6A72E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88F04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3574F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416230" w:rsidRPr="0011173D" w14:paraId="368226E2" w14:textId="77777777" w:rsidTr="000A3654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782A1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B2A97" w14:textId="38A85148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  <w:lang w:val="vi-VN"/>
              </w:rPr>
              <w:t>Sửa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D9D01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CE10A" w14:textId="77777777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</w:tr>
      <w:tr w:rsidR="00416230" w:rsidRPr="0011173D" w14:paraId="69546344" w14:textId="77777777" w:rsidTr="000A3654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BDEE9" w14:textId="7E70F27E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35414" w14:textId="70064A1C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  <w:lang w:val="vi-VN"/>
              </w:rPr>
              <w:t>Quay lại Danh sách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D6F64" w14:textId="4AF1F6B6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70700" w14:textId="2603C55D" w:rsidR="00416230" w:rsidRPr="0011173D" w:rsidRDefault="00416230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Quay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lại danh sách người dùng</w:t>
            </w:r>
          </w:p>
        </w:tc>
      </w:tr>
    </w:tbl>
    <w:p w14:paraId="0808B5BA" w14:textId="235C03F7" w:rsidR="00416230" w:rsidRPr="0011173D" w:rsidRDefault="00416230" w:rsidP="00416230">
      <w:pPr>
        <w:pStyle w:val="Heading3"/>
        <w:rPr>
          <w:rFonts w:ascii="Times  New Roman" w:eastAsia="Times" w:hAnsi="Times  New Roman" w:cs="Times New Roman"/>
          <w:b w:val="0"/>
          <w:color w:val="0070C0"/>
          <w:lang w:val="vi-VN"/>
        </w:rPr>
      </w:pPr>
      <w:r w:rsidRPr="0011173D">
        <w:rPr>
          <w:rFonts w:ascii="Times  New Roman" w:eastAsia="Times" w:hAnsi="Times  New Roman" w:cs="Times New Roman"/>
          <w:b w:val="0"/>
          <w:color w:val="0070C0"/>
        </w:rPr>
        <w:lastRenderedPageBreak/>
        <w:t>5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.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2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.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1</w:t>
      </w:r>
      <w:r w:rsidRPr="0011173D">
        <w:rPr>
          <w:rFonts w:ascii="Times  New Roman" w:eastAsia="Times" w:hAnsi="Times  New Roman" w:cs="Times New Roman"/>
          <w:b w:val="0"/>
          <w:color w:val="0070C0"/>
        </w:rPr>
        <w:t xml:space="preserve">1 </w:t>
      </w:r>
      <w:r w:rsidR="000A3654" w:rsidRPr="0011173D">
        <w:rPr>
          <w:rFonts w:ascii="Times  New Roman" w:eastAsia="Times" w:hAnsi="Times  New Roman" w:cs="Times New Roman"/>
          <w:b w:val="0"/>
          <w:color w:val="0070C0"/>
        </w:rPr>
        <w:t>QUẢN</w:t>
      </w:r>
      <w:r w:rsidR="000A3654"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 xml:space="preserve"> LÝ BÌNH LUẬN</w:t>
      </w:r>
    </w:p>
    <w:p w14:paraId="5735BE98" w14:textId="758E4202" w:rsidR="00C95588" w:rsidRPr="0011173D" w:rsidRDefault="000A3654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  <w:r w:rsidRPr="0011173D">
        <w:rPr>
          <w:rFonts w:ascii="Times  New Roman" w:eastAsia="Times" w:hAnsi="Times  New Roman" w:cs="Times"/>
          <w:b/>
          <w:color w:val="4A86E8"/>
          <w:sz w:val="32"/>
          <w:szCs w:val="32"/>
        </w:rPr>
        <w:drawing>
          <wp:inline distT="0" distB="0" distL="0" distR="0" wp14:anchorId="6D873372" wp14:editId="1A9097CF">
            <wp:extent cx="5943600" cy="2976245"/>
            <wp:effectExtent l="0" t="0" r="0" b="0"/>
            <wp:docPr id="1329579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7915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4"/>
        <w:gridCol w:w="1947"/>
        <w:gridCol w:w="1411"/>
        <w:gridCol w:w="5404"/>
      </w:tblGrid>
      <w:tr w:rsidR="000A3654" w:rsidRPr="0011173D" w14:paraId="437BFF99" w14:textId="77777777" w:rsidTr="000A365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3E335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0459D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B7E4F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99A95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0A3654" w:rsidRPr="0011173D" w14:paraId="04BEC605" w14:textId="77777777" w:rsidTr="000A3654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976A3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90DD4" w14:textId="217BE92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>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443DA" w14:textId="6F48C9D4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Enter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BC0C3" w14:textId="10D5F542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Hiển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thị danh sách tìm kiếm</w:t>
            </w:r>
          </w:p>
        </w:tc>
      </w:tr>
      <w:tr w:rsidR="000A3654" w:rsidRPr="0011173D" w14:paraId="797E9CE6" w14:textId="77777777" w:rsidTr="000A3654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F64BE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885F8" w14:textId="7C4FB10A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Xóa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856BC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42364" w14:textId="76ED7CEE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>Xóa danh sách người dùng</w:t>
            </w:r>
          </w:p>
        </w:tc>
      </w:tr>
    </w:tbl>
    <w:p w14:paraId="3EE67CA7" w14:textId="77777777" w:rsidR="000A3654" w:rsidRPr="0011173D" w:rsidRDefault="000A3654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</w:p>
    <w:p w14:paraId="42AD2604" w14:textId="059591F0" w:rsidR="000A3654" w:rsidRPr="0011173D" w:rsidRDefault="000A3654" w:rsidP="000A3654">
      <w:pPr>
        <w:pStyle w:val="Heading3"/>
        <w:rPr>
          <w:rFonts w:ascii="Times  New Roman" w:eastAsia="Times" w:hAnsi="Times  New Roman" w:cs="Times New Roman"/>
          <w:b w:val="0"/>
          <w:color w:val="0070C0"/>
          <w:lang w:val="vi-VN"/>
        </w:rPr>
      </w:pPr>
      <w:r w:rsidRPr="0011173D">
        <w:rPr>
          <w:rFonts w:ascii="Times  New Roman" w:eastAsia="Times" w:hAnsi="Times  New Roman" w:cs="Times New Roman"/>
          <w:b w:val="0"/>
          <w:color w:val="0070C0"/>
        </w:rPr>
        <w:t>5.2.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12</w:t>
      </w:r>
      <w:r w:rsidRPr="0011173D">
        <w:rPr>
          <w:rFonts w:ascii="Times  New Roman" w:eastAsia="Times" w:hAnsi="Times  New Roman" w:cs="Times New Roman"/>
          <w:b w:val="0"/>
          <w:color w:val="0070C0"/>
        </w:rPr>
        <w:t xml:space="preserve"> QUẢN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 xml:space="preserve"> LÝ </w:t>
      </w:r>
      <w:r w:rsidRPr="0011173D">
        <w:rPr>
          <w:rFonts w:ascii="Times  New Roman" w:eastAsia="Times" w:hAnsi="Times  New Roman" w:cs="Times New Roman"/>
          <w:b w:val="0"/>
          <w:color w:val="0070C0"/>
        </w:rPr>
        <w:t xml:space="preserve">KHO 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>HÀNG</w:t>
      </w:r>
    </w:p>
    <w:p w14:paraId="3435534A" w14:textId="1F12490C" w:rsidR="000A3654" w:rsidRPr="0011173D" w:rsidRDefault="000A3654" w:rsidP="000A3654">
      <w:pPr>
        <w:rPr>
          <w:rFonts w:ascii="Times  New Roman" w:hAnsi="Times  New Roman"/>
          <w:lang w:val="vi-VN"/>
        </w:rPr>
      </w:pPr>
      <w:r w:rsidRPr="0011173D">
        <w:rPr>
          <w:rFonts w:ascii="Times  New Roman" w:hAnsi="Times  New Roman"/>
          <w:lang w:val="vi-VN"/>
        </w:rPr>
        <w:drawing>
          <wp:inline distT="0" distB="0" distL="0" distR="0" wp14:anchorId="1B89127A" wp14:editId="083F5871">
            <wp:extent cx="5943600" cy="2646045"/>
            <wp:effectExtent l="0" t="0" r="0" b="1905"/>
            <wp:docPr id="1804035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3518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7"/>
        <w:gridCol w:w="2677"/>
        <w:gridCol w:w="1323"/>
        <w:gridCol w:w="4813"/>
      </w:tblGrid>
      <w:tr w:rsidR="000A3654" w:rsidRPr="0011173D" w14:paraId="19BB8A56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9930D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lastRenderedPageBreak/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B269A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4A35C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BC9DB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0A3654" w:rsidRPr="0011173D" w14:paraId="261066F7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6CC6C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D3A80" w14:textId="72C53E24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hàng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A3697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CFC85" w14:textId="0A29446E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tạo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mới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vào kho</w:t>
            </w:r>
          </w:p>
        </w:tc>
      </w:tr>
      <w:tr w:rsidR="000A3654" w:rsidRPr="0011173D" w14:paraId="6FBDB76C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AD3BE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9FAD5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8C346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8450D" w14:textId="26BF25EE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sửa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kho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hàng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 </w:t>
            </w:r>
          </w:p>
        </w:tc>
      </w:tr>
      <w:tr w:rsidR="000A3654" w:rsidRPr="0011173D" w14:paraId="76B11C23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290CF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A48AB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Tính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năng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27814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55454" w14:textId="768AD3E6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Xóa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="00C260A7"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trong kho</w:t>
            </w:r>
          </w:p>
        </w:tc>
      </w:tr>
      <w:tr w:rsidR="000A3654" w:rsidRPr="0011173D" w14:paraId="202B8741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17436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3FB14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Tìm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kiếm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người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428B3" w14:textId="77777777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A2D60" w14:textId="2F895EB1" w:rsidR="000A3654" w:rsidRPr="0011173D" w:rsidRDefault="000A3654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4"/>
                <w:szCs w:val="24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Hiển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thị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="00C260A7"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hàng</w:t>
            </w:r>
            <w:proofErr w:type="spellEnd"/>
            <w:r w:rsidR="00C260A7"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trong kho theo tên</w:t>
            </w:r>
          </w:p>
        </w:tc>
      </w:tr>
    </w:tbl>
    <w:p w14:paraId="3F5D4D75" w14:textId="77777777" w:rsidR="000A3654" w:rsidRPr="0011173D" w:rsidRDefault="000A3654" w:rsidP="000A3654">
      <w:pPr>
        <w:rPr>
          <w:rFonts w:ascii="Times  New Roman" w:hAnsi="Times  New Roman"/>
          <w:lang w:val="vi-VN"/>
        </w:rPr>
      </w:pPr>
    </w:p>
    <w:p w14:paraId="522D5F3C" w14:textId="6AE7FDFA" w:rsidR="00C260A7" w:rsidRPr="0011173D" w:rsidRDefault="00C260A7" w:rsidP="00C260A7">
      <w:pPr>
        <w:pStyle w:val="Heading3"/>
        <w:rPr>
          <w:rFonts w:ascii="Times  New Roman" w:eastAsia="Times" w:hAnsi="Times  New Roman" w:cs="Times New Roman"/>
          <w:b w:val="0"/>
          <w:color w:val="0070C0"/>
          <w:lang w:val="vi-VN"/>
        </w:rPr>
      </w:pPr>
      <w:r w:rsidRPr="0011173D">
        <w:rPr>
          <w:rFonts w:ascii="Times  New Roman" w:eastAsia="Times" w:hAnsi="Times  New Roman" w:cs="Times New Roman"/>
          <w:b w:val="0"/>
          <w:color w:val="0070C0"/>
        </w:rPr>
        <w:t>5.2.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13</w:t>
      </w:r>
      <w:r w:rsidRPr="0011173D">
        <w:rPr>
          <w:rFonts w:ascii="Times  New Roman" w:eastAsia="Times" w:hAnsi="Times  New Roman" w:cs="Times New Roman"/>
          <w:b w:val="0"/>
          <w:color w:val="0070C0"/>
        </w:rPr>
        <w:t xml:space="preserve"> 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THÊM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 xml:space="preserve"> VÀO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 xml:space="preserve"> </w:t>
      </w:r>
      <w:r w:rsidRPr="0011173D">
        <w:rPr>
          <w:rFonts w:ascii="Times  New Roman" w:eastAsia="Times" w:hAnsi="Times  New Roman" w:cs="Times New Roman"/>
          <w:b w:val="0"/>
          <w:color w:val="0070C0"/>
        </w:rPr>
        <w:t xml:space="preserve">KHO 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>HÀNG</w:t>
      </w:r>
    </w:p>
    <w:p w14:paraId="714C6B53" w14:textId="0F1018DD" w:rsidR="00C260A7" w:rsidRPr="0011173D" w:rsidRDefault="00C260A7" w:rsidP="00C260A7">
      <w:pPr>
        <w:rPr>
          <w:rFonts w:ascii="Times  New Roman" w:hAnsi="Times  New Roman"/>
          <w:lang w:val="vi-VN"/>
        </w:rPr>
      </w:pPr>
      <w:r w:rsidRPr="0011173D">
        <w:rPr>
          <w:rFonts w:ascii="Times  New Roman" w:hAnsi="Times  New Roman"/>
          <w:lang w:val="vi-VN"/>
        </w:rPr>
        <w:drawing>
          <wp:inline distT="0" distB="0" distL="0" distR="0" wp14:anchorId="77968796" wp14:editId="63964016">
            <wp:extent cx="5943600" cy="2643505"/>
            <wp:effectExtent l="0" t="0" r="0" b="4445"/>
            <wp:docPr id="1750109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0935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"/>
        <w:gridCol w:w="2315"/>
        <w:gridCol w:w="1671"/>
        <w:gridCol w:w="4683"/>
      </w:tblGrid>
      <w:tr w:rsidR="00C260A7" w:rsidRPr="0011173D" w14:paraId="2C958A42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0B990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BA5B2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09C71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E81C7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C260A7" w:rsidRPr="0011173D" w14:paraId="099ACD15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5CD14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986EE" w14:textId="7CD9A1AB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  <w:t>Đóng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A2C4E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28FFD" w14:textId="43D35485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Chở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về danh sách</w:t>
            </w:r>
          </w:p>
        </w:tc>
      </w:tr>
      <w:tr w:rsidR="00C260A7" w:rsidRPr="0011173D" w14:paraId="23F6DE3F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A4EF6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3ECEA" w14:textId="6528987C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vào kho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493AA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1C59D" w14:textId="355DF78E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mới và trở về danh sách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 </w:t>
            </w:r>
          </w:p>
        </w:tc>
      </w:tr>
    </w:tbl>
    <w:p w14:paraId="350AFF2E" w14:textId="77777777" w:rsidR="00C260A7" w:rsidRPr="0011173D" w:rsidRDefault="00C260A7" w:rsidP="00C260A7">
      <w:pPr>
        <w:rPr>
          <w:rFonts w:ascii="Times  New Roman" w:hAnsi="Times  New Roman"/>
          <w:lang w:val="vi-VN"/>
        </w:rPr>
      </w:pPr>
    </w:p>
    <w:p w14:paraId="728884A3" w14:textId="72E5E9E2" w:rsidR="00C260A7" w:rsidRPr="0011173D" w:rsidRDefault="00C260A7" w:rsidP="00C260A7">
      <w:pPr>
        <w:pStyle w:val="Heading3"/>
        <w:rPr>
          <w:rFonts w:ascii="Times  New Roman" w:eastAsia="Times" w:hAnsi="Times  New Roman" w:cs="Times New Roman"/>
          <w:b w:val="0"/>
          <w:color w:val="0070C0"/>
          <w:lang w:val="vi-VN"/>
        </w:rPr>
      </w:pPr>
      <w:r w:rsidRPr="0011173D">
        <w:rPr>
          <w:rFonts w:ascii="Times  New Roman" w:eastAsia="Times" w:hAnsi="Times  New Roman" w:cs="Times New Roman"/>
          <w:b w:val="0"/>
          <w:color w:val="0070C0"/>
        </w:rPr>
        <w:lastRenderedPageBreak/>
        <w:t xml:space="preserve">5.2.13 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SỬA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 xml:space="preserve"> </w:t>
      </w:r>
      <w:r w:rsidRPr="0011173D">
        <w:rPr>
          <w:rFonts w:ascii="Times  New Roman" w:eastAsia="Times" w:hAnsi="Times  New Roman" w:cs="Times New Roman"/>
          <w:b w:val="0"/>
          <w:color w:val="0070C0"/>
        </w:rPr>
        <w:t xml:space="preserve">KHO 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>HÀNG</w:t>
      </w:r>
    </w:p>
    <w:p w14:paraId="373AE016" w14:textId="74AACF41" w:rsidR="00C260A7" w:rsidRPr="0011173D" w:rsidRDefault="00C260A7" w:rsidP="00C260A7">
      <w:pPr>
        <w:rPr>
          <w:rFonts w:ascii="Times  New Roman" w:hAnsi="Times  New Roman"/>
          <w:lang w:val="vi-VN"/>
        </w:rPr>
      </w:pPr>
      <w:r w:rsidRPr="0011173D">
        <w:rPr>
          <w:rFonts w:ascii="Times  New Roman" w:hAnsi="Times  New Roman"/>
          <w:lang w:val="vi-VN"/>
        </w:rPr>
        <w:drawing>
          <wp:inline distT="0" distB="0" distL="0" distR="0" wp14:anchorId="57DDE799" wp14:editId="13C845C2">
            <wp:extent cx="5943600" cy="2794000"/>
            <wp:effectExtent l="0" t="0" r="0" b="6350"/>
            <wp:docPr id="217071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160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4"/>
        <w:gridCol w:w="1947"/>
        <w:gridCol w:w="1411"/>
        <w:gridCol w:w="5404"/>
      </w:tblGrid>
      <w:tr w:rsidR="00C260A7" w:rsidRPr="0011173D" w14:paraId="43AFF5AB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F5D31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6E4D5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5BCE3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C0D89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C260A7" w:rsidRPr="0011173D" w14:paraId="20084E8E" w14:textId="77777777" w:rsidTr="008E1E61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0841A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8B144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>Sửa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52CAF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00B25" w14:textId="49DBA56B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Sửa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v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à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kho hàng</w:t>
            </w:r>
          </w:p>
        </w:tc>
      </w:tr>
      <w:tr w:rsidR="00C260A7" w:rsidRPr="0011173D" w14:paraId="0A272A8F" w14:textId="77777777" w:rsidTr="008E1E61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5554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7D1C" w14:textId="6DFE04D5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>Đóng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49647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60C6B" w14:textId="1854B849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Quay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lại danh sách 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>kho hàng</w:t>
            </w:r>
          </w:p>
        </w:tc>
      </w:tr>
    </w:tbl>
    <w:p w14:paraId="3AC51D3C" w14:textId="77777777" w:rsidR="00C260A7" w:rsidRPr="0011173D" w:rsidRDefault="00C260A7" w:rsidP="00C260A7">
      <w:pPr>
        <w:rPr>
          <w:rFonts w:ascii="Times  New Roman" w:hAnsi="Times  New Roman"/>
          <w:lang w:val="vi-VN"/>
        </w:rPr>
      </w:pPr>
    </w:p>
    <w:p w14:paraId="2A8D22E2" w14:textId="5A4ECFD8" w:rsidR="00C260A7" w:rsidRPr="0011173D" w:rsidRDefault="00C260A7" w:rsidP="00C260A7">
      <w:pPr>
        <w:pStyle w:val="Heading3"/>
        <w:rPr>
          <w:rFonts w:ascii="Times  New Roman" w:eastAsia="Times" w:hAnsi="Times  New Roman" w:cs="Times New Roman"/>
          <w:b w:val="0"/>
          <w:color w:val="0070C0"/>
          <w:lang w:val="vi-VN"/>
        </w:rPr>
      </w:pPr>
      <w:r w:rsidRPr="0011173D">
        <w:rPr>
          <w:rFonts w:ascii="Times  New Roman" w:eastAsia="Times" w:hAnsi="Times  New Roman" w:cs="Times New Roman"/>
          <w:b w:val="0"/>
          <w:color w:val="0070C0"/>
        </w:rPr>
        <w:t>5.2.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14</w:t>
      </w:r>
      <w:r w:rsidRPr="0011173D">
        <w:rPr>
          <w:rFonts w:ascii="Times  New Roman" w:eastAsia="Times" w:hAnsi="Times  New Roman" w:cs="Times New Roman"/>
          <w:b w:val="0"/>
          <w:color w:val="0070C0"/>
        </w:rPr>
        <w:t xml:space="preserve"> 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DANH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 xml:space="preserve"> SÁCH ĐƠN HÀNG</w:t>
      </w:r>
    </w:p>
    <w:p w14:paraId="0208AF9A" w14:textId="05084021" w:rsidR="00C260A7" w:rsidRPr="0011173D" w:rsidRDefault="00C260A7" w:rsidP="00C260A7">
      <w:pPr>
        <w:rPr>
          <w:rFonts w:ascii="Times  New Roman" w:hAnsi="Times  New Roman"/>
          <w:lang w:val="vi-VN"/>
        </w:rPr>
      </w:pPr>
      <w:r w:rsidRPr="0011173D">
        <w:rPr>
          <w:rFonts w:ascii="Times  New Roman" w:hAnsi="Times  New Roman"/>
          <w:lang w:val="vi-VN"/>
        </w:rPr>
        <w:drawing>
          <wp:inline distT="0" distB="0" distL="0" distR="0" wp14:anchorId="2890D415" wp14:editId="1B8F583F">
            <wp:extent cx="5943600" cy="2829560"/>
            <wp:effectExtent l="0" t="0" r="0" b="8890"/>
            <wp:docPr id="1786697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9707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2301"/>
        <w:gridCol w:w="1098"/>
        <w:gridCol w:w="5404"/>
      </w:tblGrid>
      <w:tr w:rsidR="00C260A7" w:rsidRPr="0011173D" w14:paraId="1C53B30A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84D3E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lastRenderedPageBreak/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83BF0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015C4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FE728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C260A7" w:rsidRPr="0011173D" w14:paraId="5CDE9E59" w14:textId="77777777" w:rsidTr="008E1E61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84160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0E94D" w14:textId="76ED81AE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>Hủy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2F842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AA1D1" w14:textId="485451E2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>Hủy đơn hàng của người dùng</w:t>
            </w:r>
          </w:p>
        </w:tc>
      </w:tr>
      <w:tr w:rsidR="00C260A7" w:rsidRPr="0011173D" w14:paraId="7B409CEA" w14:textId="77777777" w:rsidTr="008E1E61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DB650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102E" w14:textId="08766319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>Icon list(chi tiết đơn hàng)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6485" w14:textId="7777777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9F173" w14:textId="7A8A77F1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>Xem chi tiết đơn hàng</w:t>
            </w:r>
          </w:p>
        </w:tc>
      </w:tr>
      <w:tr w:rsidR="00C260A7" w:rsidRPr="0011173D" w14:paraId="1623DE9E" w14:textId="77777777" w:rsidTr="008E1E61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FACB8" w14:textId="1852710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1E888" w14:textId="777DFEE3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>Icon delete(xóa đơn hàng)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29382" w14:textId="5E040D57" w:rsidR="00C260A7" w:rsidRPr="0011173D" w:rsidRDefault="00C260A7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19D7F" w14:textId="4EF0B663" w:rsidR="00C260A7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>Xóa đơn hàng khỏi danh sách</w:t>
            </w:r>
          </w:p>
        </w:tc>
      </w:tr>
      <w:tr w:rsidR="005E69FB" w:rsidRPr="0011173D" w14:paraId="7228714A" w14:textId="77777777" w:rsidTr="008E1E61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1256D" w14:textId="3E043A49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5B378" w14:textId="0914C566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 xml:space="preserve">Xác nhận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2D984" w14:textId="3BC0BA71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450A" w14:textId="45998C06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>Chuyển trạng thái đơn hàng sang xác nhận</w:t>
            </w:r>
          </w:p>
        </w:tc>
      </w:tr>
    </w:tbl>
    <w:p w14:paraId="772C0D54" w14:textId="77777777" w:rsidR="00C260A7" w:rsidRPr="0011173D" w:rsidRDefault="00C260A7" w:rsidP="00C260A7">
      <w:pPr>
        <w:rPr>
          <w:rFonts w:ascii="Times  New Roman" w:hAnsi="Times  New Roman"/>
          <w:lang w:val="vi-VN"/>
        </w:rPr>
      </w:pPr>
    </w:p>
    <w:p w14:paraId="24BB9C7E" w14:textId="4908DF97" w:rsidR="00C260A7" w:rsidRPr="0011173D" w:rsidRDefault="00C260A7" w:rsidP="00C260A7">
      <w:pPr>
        <w:pStyle w:val="Heading3"/>
        <w:rPr>
          <w:rFonts w:ascii="Times  New Roman" w:eastAsia="Times" w:hAnsi="Times  New Roman" w:cs="Times New Roman"/>
          <w:b w:val="0"/>
          <w:color w:val="0070C0"/>
          <w:lang w:val="vi-VN"/>
        </w:rPr>
      </w:pPr>
      <w:r w:rsidRPr="0011173D">
        <w:rPr>
          <w:rFonts w:ascii="Times  New Roman" w:eastAsia="Times" w:hAnsi="Times  New Roman" w:cs="Times New Roman"/>
          <w:b w:val="0"/>
          <w:color w:val="0070C0"/>
        </w:rPr>
        <w:t>5.2.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15</w:t>
      </w:r>
      <w:r w:rsidRPr="0011173D">
        <w:rPr>
          <w:rFonts w:ascii="Times  New Roman" w:eastAsia="Times" w:hAnsi="Times  New Roman" w:cs="Times New Roman"/>
          <w:b w:val="0"/>
          <w:color w:val="0070C0"/>
        </w:rPr>
        <w:t xml:space="preserve"> </w:t>
      </w:r>
      <w:r w:rsidRPr="0011173D">
        <w:rPr>
          <w:rFonts w:ascii="Times  New Roman" w:eastAsia="Times" w:hAnsi="Times  New Roman" w:cs="Times New Roman"/>
          <w:b w:val="0"/>
          <w:color w:val="0070C0"/>
        </w:rPr>
        <w:t>CHI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 xml:space="preserve"> TIẾT</w:t>
      </w:r>
      <w:r w:rsidRPr="0011173D">
        <w:rPr>
          <w:rFonts w:ascii="Times  New Roman" w:eastAsia="Times" w:hAnsi="Times  New Roman" w:cs="Times New Roman"/>
          <w:b w:val="0"/>
          <w:color w:val="0070C0"/>
          <w:lang w:val="vi-VN"/>
        </w:rPr>
        <w:t xml:space="preserve"> ĐƠN HÀNG</w:t>
      </w:r>
    </w:p>
    <w:p w14:paraId="39331FBE" w14:textId="6160881B" w:rsidR="00C260A7" w:rsidRPr="0011173D" w:rsidRDefault="00C260A7" w:rsidP="00C260A7">
      <w:pPr>
        <w:rPr>
          <w:rFonts w:ascii="Times  New Roman" w:hAnsi="Times  New Roman"/>
          <w:lang w:val="vi-VN"/>
        </w:rPr>
      </w:pPr>
    </w:p>
    <w:p w14:paraId="32B6D16D" w14:textId="73B3D233" w:rsidR="00C260A7" w:rsidRPr="0011173D" w:rsidRDefault="005E69FB" w:rsidP="00C260A7">
      <w:pPr>
        <w:rPr>
          <w:rFonts w:ascii="Times  New Roman" w:hAnsi="Times  New Roman"/>
          <w:lang w:val="vi-VN"/>
        </w:rPr>
      </w:pPr>
      <w:r w:rsidRPr="0011173D">
        <w:rPr>
          <w:rFonts w:ascii="Times  New Roman" w:hAnsi="Times  New Roman"/>
          <w:lang w:val="vi-VN"/>
        </w:rPr>
        <w:drawing>
          <wp:inline distT="0" distB="0" distL="0" distR="0" wp14:anchorId="5493F014" wp14:editId="69A2E748">
            <wp:extent cx="5943600" cy="2372995"/>
            <wp:effectExtent l="0" t="0" r="0" b="8255"/>
            <wp:docPr id="914191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9105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4"/>
        <w:gridCol w:w="1947"/>
        <w:gridCol w:w="1411"/>
        <w:gridCol w:w="5404"/>
      </w:tblGrid>
      <w:tr w:rsidR="005E69FB" w:rsidRPr="0011173D" w14:paraId="1D211FC7" w14:textId="77777777" w:rsidTr="008E1E6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A97DA" w14:textId="77777777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0704B" w14:textId="77777777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ĐIỀU KHIỂN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0CEE2" w14:textId="77777777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SỰ KIỆN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D5B38" w14:textId="77777777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MÔ TẢ HOẠT ĐỘNG</w:t>
            </w:r>
          </w:p>
        </w:tc>
      </w:tr>
      <w:tr w:rsidR="005E69FB" w:rsidRPr="0011173D" w14:paraId="4CBE8C4A" w14:textId="77777777" w:rsidTr="008E1E61">
        <w:trPr>
          <w:trHeight w:val="5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CE41F" w14:textId="77777777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83009" w14:textId="334F5F1B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  <w:t>Quay lại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79AA4" w14:textId="77777777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</w:rPr>
              <w:t>Click</w:t>
            </w:r>
          </w:p>
        </w:tc>
        <w:tc>
          <w:tcPr>
            <w:tcW w:w="54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46975" w14:textId="43BB75AC" w:rsidR="005E69FB" w:rsidRPr="0011173D" w:rsidRDefault="005E69FB" w:rsidP="008E1E61">
            <w:pPr>
              <w:spacing w:after="0" w:line="240" w:lineRule="auto"/>
              <w:rPr>
                <w:rFonts w:ascii="Times  New Roman" w:eastAsia="Times New Roman" w:hAnsi="Times  New Roman" w:cs="Times New Roman"/>
                <w:color w:val="auto"/>
                <w:sz w:val="28"/>
                <w:szCs w:val="28"/>
                <w:lang w:val="vi-VN"/>
              </w:rPr>
            </w:pP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 xml:space="preserve"> </w:t>
            </w:r>
            <w:r w:rsidRPr="0011173D">
              <w:rPr>
                <w:rFonts w:ascii="Times  New Roman" w:eastAsia="Times New Roman" w:hAnsi="Times  New Roman" w:cs="Times"/>
                <w:color w:val="auto"/>
                <w:sz w:val="28"/>
                <w:szCs w:val="28"/>
                <w:lang w:val="vi-VN"/>
              </w:rPr>
              <w:t>Quay lại danh sác đơn hàng</w:t>
            </w:r>
          </w:p>
        </w:tc>
      </w:tr>
    </w:tbl>
    <w:p w14:paraId="1D0B4033" w14:textId="77777777" w:rsidR="005E69FB" w:rsidRPr="0011173D" w:rsidRDefault="005E69FB" w:rsidP="00C260A7">
      <w:pPr>
        <w:rPr>
          <w:rFonts w:ascii="Times  New Roman" w:hAnsi="Times  New Roman"/>
          <w:lang w:val="vi-VN"/>
        </w:rPr>
      </w:pPr>
    </w:p>
    <w:p w14:paraId="61CC4F0F" w14:textId="77777777" w:rsidR="000A3654" w:rsidRPr="0011173D" w:rsidRDefault="000A3654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</w:p>
    <w:p w14:paraId="43DDA4A9" w14:textId="77777777" w:rsidR="00C95588" w:rsidRPr="0011173D" w:rsidRDefault="00000000" w:rsidP="00FF1361">
      <w:pPr>
        <w:pStyle w:val="Heading1"/>
        <w:jc w:val="center"/>
        <w:rPr>
          <w:rFonts w:ascii="Times  New Roman" w:eastAsia="Times" w:hAnsi="Times  New Roman" w:cs="Times"/>
          <w:b w:val="0"/>
          <w:color w:val="4472C4" w:themeColor="accent1"/>
          <w:sz w:val="32"/>
          <w:szCs w:val="32"/>
        </w:rPr>
      </w:pPr>
      <w:r w:rsidRPr="0011173D">
        <w:rPr>
          <w:rFonts w:ascii="Times  New Roman" w:eastAsia="Times" w:hAnsi="Times  New Roman" w:cs="Times"/>
          <w:color w:val="4472C4" w:themeColor="accent1"/>
          <w:sz w:val="32"/>
          <w:szCs w:val="32"/>
        </w:rPr>
        <w:lastRenderedPageBreak/>
        <w:t>PHẦN 6: KIỂM LỖI</w:t>
      </w:r>
    </w:p>
    <w:p w14:paraId="2902C043" w14:textId="77777777" w:rsidR="00C95588" w:rsidRPr="0011173D" w:rsidRDefault="00C95588">
      <w:pPr>
        <w:rPr>
          <w:rFonts w:ascii="Times  New Roman" w:eastAsia="Times" w:hAnsi="Times  New Roman" w:cs="Times"/>
          <w:b/>
          <w:color w:val="4A86E8"/>
          <w:sz w:val="32"/>
          <w:szCs w:val="32"/>
        </w:rPr>
      </w:pPr>
    </w:p>
    <w:p w14:paraId="69968E26" w14:textId="6BE7D25A" w:rsidR="00C95588" w:rsidRPr="0011173D" w:rsidRDefault="00FF1361" w:rsidP="00FF1361">
      <w:pPr>
        <w:pStyle w:val="Heading2"/>
        <w:rPr>
          <w:rFonts w:ascii="Times  New Roman" w:eastAsia="Times" w:hAnsi="Times  New Roman" w:cs="Times New Roman"/>
          <w:b w:val="0"/>
          <w:color w:val="0070C0"/>
          <w:sz w:val="28"/>
          <w:szCs w:val="28"/>
        </w:rPr>
      </w:pPr>
      <w:r w:rsidRPr="0011173D">
        <w:rPr>
          <w:rFonts w:ascii="Times  New Roman" w:eastAsia="Times" w:hAnsi="Times  New Roman" w:cs="Times New Roman"/>
          <w:b w:val="0"/>
          <w:color w:val="0070C0"/>
          <w:sz w:val="28"/>
          <w:szCs w:val="28"/>
        </w:rPr>
        <w:t>6.1 NGƯỜI DÙNG</w:t>
      </w:r>
    </w:p>
    <w:p w14:paraId="4FD83067" w14:textId="6E052594" w:rsidR="00C95588" w:rsidRPr="0011173D" w:rsidRDefault="00FF1361" w:rsidP="00FF1361">
      <w:pPr>
        <w:pStyle w:val="Heading3"/>
        <w:rPr>
          <w:rFonts w:ascii="Times  New Roman" w:eastAsia="Times" w:hAnsi="Times  New Roman" w:cs="Times New Roman"/>
          <w:b w:val="0"/>
          <w:color w:val="0070C0"/>
        </w:rPr>
      </w:pPr>
      <w:r w:rsidRPr="0011173D">
        <w:rPr>
          <w:rFonts w:ascii="Times  New Roman" w:eastAsia="Times" w:hAnsi="Times  New Roman" w:cs="Times New Roman"/>
          <w:b w:val="0"/>
          <w:color w:val="0070C0"/>
        </w:rPr>
        <w:t>6.1.1 FORM ĐĂNG KÍ</w:t>
      </w:r>
    </w:p>
    <w:p w14:paraId="33C5CF23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3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574"/>
        <w:gridCol w:w="3268"/>
        <w:gridCol w:w="2353"/>
        <w:gridCol w:w="2571"/>
        <w:gridCol w:w="574"/>
      </w:tblGrid>
      <w:tr w:rsidR="00C95588" w:rsidRPr="0011173D" w14:paraId="1B9CECF2" w14:textId="77777777" w:rsidTr="00CD317E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844E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TH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783C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6E51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FC35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5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53FC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7BDAB425" w14:textId="77777777" w:rsidTr="00CD317E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ABB1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8E7AE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email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CD533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014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5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B103C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393B0854" w14:textId="77777777" w:rsidTr="00CD317E">
        <w:trPr>
          <w:trHeight w:val="2205"/>
        </w:trPr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DF44B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196A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dưới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E0B8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Tk: admin Mk:123456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CA84A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Tài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! </w:t>
            </w:r>
          </w:p>
        </w:tc>
        <w:tc>
          <w:tcPr>
            <w:tcW w:w="5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0D07D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15D3EFE1" w14:textId="77777777" w:rsidTr="00CD317E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B4BD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9625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tồn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E0795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TK: admin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5BB83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Tài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tồn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5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78F5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34A02DB9" w14:textId="77777777" w:rsidTr="00CD317E">
        <w:trPr>
          <w:trHeight w:val="146"/>
        </w:trPr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63F5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8B3B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khớp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3357D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7FD96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khớp</w:t>
            </w:r>
            <w:proofErr w:type="spellEnd"/>
          </w:p>
        </w:tc>
        <w:tc>
          <w:tcPr>
            <w:tcW w:w="5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8430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67610EA2" w14:textId="77777777" w:rsidTr="00CD317E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6E54F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7A5A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842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Định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jpg, jpeg,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webp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)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91339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5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349BF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29BD5DBD" w14:textId="77777777" w:rsidTr="00CD317E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B4C6C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F907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email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61F24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123123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56FDD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Email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5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12536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37FE6BF1" w14:textId="77777777" w:rsidTr="00CD317E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DC52" w14:textId="19406305" w:rsidR="00C95588" w:rsidRPr="0011173D" w:rsidRDefault="00CD31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E2CA1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2D31C" w14:textId="77777777" w:rsidR="00C95588" w:rsidRPr="0011173D" w:rsidRDefault="00C955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C2F8" w14:textId="77777777" w:rsidR="00C95588" w:rsidRPr="0011173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sang form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5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99037" w14:textId="77777777" w:rsidR="00C95588" w:rsidRPr="0011173D" w:rsidRDefault="00000000">
            <w:pPr>
              <w:widowControl w:val="0"/>
              <w:spacing w:after="0" w:line="240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</w:tbl>
    <w:p w14:paraId="367FCDD9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6008DABE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053742"/>
          <w:sz w:val="28"/>
          <w:szCs w:val="28"/>
        </w:rPr>
      </w:pPr>
    </w:p>
    <w:p w14:paraId="4EBC8DDA" w14:textId="3EE87E94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color w:val="0070C0"/>
        </w:rPr>
      </w:pPr>
      <w:r w:rsidRPr="0011173D">
        <w:rPr>
          <w:rFonts w:ascii="Times  New Roman" w:eastAsia="Times" w:hAnsi="Times  New Roman" w:cs="Times New Roman"/>
          <w:b w:val="0"/>
          <w:color w:val="0070C0"/>
        </w:rPr>
        <w:lastRenderedPageBreak/>
        <w:t>6.1.2 FORM ĐĂNG NHẬP</w:t>
      </w:r>
    </w:p>
    <w:p w14:paraId="329AD470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4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574"/>
        <w:gridCol w:w="3796"/>
        <w:gridCol w:w="1582"/>
        <w:gridCol w:w="2814"/>
        <w:gridCol w:w="574"/>
      </w:tblGrid>
      <w:tr w:rsidR="00C95588" w:rsidRPr="0011173D" w14:paraId="7F40554E" w14:textId="77777777" w:rsidTr="0011173D">
        <w:trPr>
          <w:trHeight w:val="837"/>
        </w:trPr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4AA45" w14:textId="77777777" w:rsidR="00C95588" w:rsidRPr="0011173D" w:rsidRDefault="00000000" w:rsidP="0011173D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TH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51440" w14:textId="77777777" w:rsidR="00C95588" w:rsidRPr="0011173D" w:rsidRDefault="00000000" w:rsidP="0011173D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6A668" w14:textId="77777777" w:rsidR="00C95588" w:rsidRPr="0011173D" w:rsidRDefault="00000000" w:rsidP="0011173D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A9E61" w14:textId="77777777" w:rsidR="00C95588" w:rsidRPr="0011173D" w:rsidRDefault="00000000" w:rsidP="0011173D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AA45C" w14:textId="77777777" w:rsidR="00C95588" w:rsidRPr="0011173D" w:rsidRDefault="00000000" w:rsidP="0011173D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0E7C8708" w14:textId="77777777" w:rsidTr="0011173D">
        <w:trPr>
          <w:trHeight w:val="1440"/>
        </w:trPr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58326" w14:textId="77777777" w:rsidR="00C95588" w:rsidRPr="0011173D" w:rsidRDefault="00000000" w:rsidP="0011173D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5545B5" w14:textId="77777777" w:rsidR="00C95588" w:rsidRPr="0011173D" w:rsidRDefault="00000000" w:rsidP="0011173D">
            <w:pPr>
              <w:widowControl w:val="0"/>
              <w:spacing w:before="240" w:after="240" w:line="276" w:lineRule="auto"/>
              <w:ind w:right="4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602916" w14:textId="3BA0FDCC" w:rsidR="00C95588" w:rsidRPr="0011173D" w:rsidRDefault="00C95588" w:rsidP="0011173D">
            <w:pPr>
              <w:widowControl w:val="0"/>
              <w:spacing w:before="240" w:after="240" w:line="240" w:lineRule="auto"/>
              <w:ind w:left="2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152667" w14:textId="77777777" w:rsidR="00C95588" w:rsidRPr="0011173D" w:rsidRDefault="00000000" w:rsidP="0011173D">
            <w:pPr>
              <w:widowControl w:val="0"/>
              <w:spacing w:before="240" w:after="240" w:line="273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6F2F75" w14:textId="77777777" w:rsidR="00C95588" w:rsidRPr="0011173D" w:rsidRDefault="00000000" w:rsidP="00CD317E">
            <w:pPr>
              <w:widowControl w:val="0"/>
              <w:spacing w:before="240" w:after="240" w:line="273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432B224B" w14:textId="77777777" w:rsidTr="0011173D">
        <w:trPr>
          <w:trHeight w:val="1177"/>
        </w:trPr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4E41E" w14:textId="77777777" w:rsidR="00C95588" w:rsidRPr="0011173D" w:rsidRDefault="00000000" w:rsidP="0011173D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C0452B" w14:textId="77777777" w:rsidR="00C95588" w:rsidRPr="0011173D" w:rsidRDefault="00000000" w:rsidP="0011173D">
            <w:pPr>
              <w:widowControl w:val="0"/>
              <w:spacing w:before="240" w:after="240" w:line="273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2A362C" w14:textId="2A354E82" w:rsidR="00C95588" w:rsidRPr="0011173D" w:rsidRDefault="00000000" w:rsidP="0011173D">
            <w:pPr>
              <w:widowControl w:val="0"/>
              <w:spacing w:before="240" w:after="240" w:line="273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123, 123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6D0EA0" w14:textId="77777777" w:rsidR="00C95588" w:rsidRPr="0011173D" w:rsidRDefault="00000000" w:rsidP="0011173D">
            <w:pPr>
              <w:widowControl w:val="0"/>
              <w:spacing w:before="240" w:after="240" w:line="273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Sai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D6E566" w14:textId="77777777" w:rsidR="00C95588" w:rsidRPr="0011173D" w:rsidRDefault="00000000" w:rsidP="00CD317E">
            <w:pPr>
              <w:widowControl w:val="0"/>
              <w:spacing w:before="240" w:after="240" w:line="273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16153724" w14:textId="77777777" w:rsidTr="0011173D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F5F7A" w14:textId="77777777" w:rsidR="00C95588" w:rsidRPr="0011173D" w:rsidRDefault="00000000" w:rsidP="0011173D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8EA90D" w14:textId="77777777" w:rsidR="00C95588" w:rsidRPr="0011173D" w:rsidRDefault="00000000" w:rsidP="0011173D">
            <w:pPr>
              <w:widowControl w:val="0"/>
              <w:spacing w:before="240" w:after="240" w:line="273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F860D7" w14:textId="77777777" w:rsidR="00C95588" w:rsidRPr="0011173D" w:rsidRDefault="00000000" w:rsidP="0011173D">
            <w:pPr>
              <w:widowControl w:val="0"/>
              <w:spacing w:before="240" w:after="240" w:line="273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admin,123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A80188" w14:textId="77777777" w:rsidR="00C95588" w:rsidRPr="0011173D" w:rsidRDefault="00000000" w:rsidP="0011173D">
            <w:pPr>
              <w:widowControl w:val="0"/>
              <w:spacing w:before="240" w:after="240" w:line="273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Sai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4F87AF" w14:textId="77777777" w:rsidR="00C95588" w:rsidRPr="0011173D" w:rsidRDefault="00000000" w:rsidP="00CD317E">
            <w:pPr>
              <w:widowControl w:val="0"/>
              <w:spacing w:before="240" w:after="240" w:line="273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6A6AD391" w14:textId="77777777" w:rsidTr="0011173D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12F81" w14:textId="77777777" w:rsidR="00C95588" w:rsidRPr="0011173D" w:rsidRDefault="00000000" w:rsidP="0011173D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B83005" w14:textId="77777777" w:rsidR="00C95588" w:rsidRPr="0011173D" w:rsidRDefault="00000000" w:rsidP="0011173D">
            <w:pPr>
              <w:widowControl w:val="0"/>
              <w:spacing w:before="240" w:after="240" w:line="273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170696" w14:textId="77777777" w:rsidR="00C95588" w:rsidRPr="0011173D" w:rsidRDefault="00000000" w:rsidP="0011173D">
            <w:pPr>
              <w:widowControl w:val="0"/>
              <w:spacing w:before="240" w:after="240" w:line="273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admin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646902" w14:textId="77777777" w:rsidR="00C95588" w:rsidRPr="0011173D" w:rsidRDefault="00000000" w:rsidP="0011173D">
            <w:pPr>
              <w:widowControl w:val="0"/>
              <w:spacing w:before="240" w:after="240" w:line="273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1D3443" w14:textId="77777777" w:rsidR="00C95588" w:rsidRPr="0011173D" w:rsidRDefault="00000000" w:rsidP="00CD317E">
            <w:pPr>
              <w:widowControl w:val="0"/>
              <w:spacing w:before="240" w:after="240" w:line="273" w:lineRule="auto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</w:tbl>
    <w:p w14:paraId="1F434ABA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73968E5E" w14:textId="499138D8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 xml:space="preserve">6.1.3 FORM ĐỔI MẬT KHẨU </w:t>
      </w:r>
    </w:p>
    <w:p w14:paraId="71E0B351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5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574"/>
        <w:gridCol w:w="3371"/>
        <w:gridCol w:w="1396"/>
        <w:gridCol w:w="3425"/>
        <w:gridCol w:w="574"/>
      </w:tblGrid>
      <w:tr w:rsidR="00C95588" w:rsidRPr="0011173D" w14:paraId="56B9A2C4" w14:textId="77777777" w:rsidTr="00CD317E">
        <w:trPr>
          <w:trHeight w:val="837"/>
        </w:trPr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C1E57" w14:textId="77777777" w:rsidR="00C95588" w:rsidRPr="0011173D" w:rsidRDefault="00000000" w:rsidP="00CD317E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TH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4C973" w14:textId="77777777" w:rsidR="00C95588" w:rsidRPr="0011173D" w:rsidRDefault="00000000" w:rsidP="00CD317E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0EC17" w14:textId="77777777" w:rsidR="00C95588" w:rsidRPr="0011173D" w:rsidRDefault="00000000" w:rsidP="00CD317E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DE161" w14:textId="77777777" w:rsidR="00C95588" w:rsidRPr="0011173D" w:rsidRDefault="00000000" w:rsidP="00CD317E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C3AD4" w14:textId="77777777" w:rsidR="00C95588" w:rsidRPr="0011173D" w:rsidRDefault="00000000" w:rsidP="00CD317E">
            <w:pPr>
              <w:widowControl w:val="0"/>
              <w:spacing w:after="0" w:line="24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06312099" w14:textId="77777777" w:rsidTr="00CD317E">
        <w:trPr>
          <w:trHeight w:val="1903"/>
        </w:trPr>
        <w:tc>
          <w:tcPr>
            <w:tcW w:w="0" w:type="auto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A62B8C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E15461" w14:textId="56237BAD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cũ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6EE1C2" w14:textId="2A4C72EA" w:rsidR="00C95588" w:rsidRPr="0011173D" w:rsidRDefault="00C95588" w:rsidP="00CD317E">
            <w:pPr>
              <w:widowControl w:val="0"/>
              <w:spacing w:before="240" w:after="240" w:line="24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D7A51E" w14:textId="51E15765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E66157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0463A85E" w14:textId="77777777" w:rsidTr="00CD317E">
        <w:trPr>
          <w:trHeight w:val="1177"/>
        </w:trPr>
        <w:tc>
          <w:tcPr>
            <w:tcW w:w="0" w:type="auto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BC46D4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F6042A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dưới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0A8E3B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Mk:12345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FF5881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!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F33C6F" w14:textId="4CE2961B" w:rsidR="00C95588" w:rsidRPr="0011173D" w:rsidRDefault="00C95588" w:rsidP="00CD317E">
            <w:pPr>
              <w:widowControl w:val="0"/>
              <w:spacing w:after="0" w:line="273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  <w:p w14:paraId="5A6233A2" w14:textId="03E7B5FB" w:rsidR="00C95588" w:rsidRPr="0011173D" w:rsidRDefault="00CD317E" w:rsidP="00CD317E">
            <w:pPr>
              <w:widowControl w:val="0"/>
              <w:spacing w:before="240" w:after="240" w:line="273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17169A67" w14:textId="77777777" w:rsidTr="00CD317E">
        <w:trPr>
          <w:trHeight w:val="1005"/>
        </w:trPr>
        <w:tc>
          <w:tcPr>
            <w:tcW w:w="0" w:type="auto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3EE1CE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699CDD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cũ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B39C08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75BF43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Sai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cũ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375DCE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2B91306F" w14:textId="77777777" w:rsidTr="00CD317E">
        <w:tc>
          <w:tcPr>
            <w:tcW w:w="0" w:type="auto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2E30EA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17767E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mới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khớp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29B8C9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admin,</w:t>
            </w:r>
          </w:p>
          <w:p w14:paraId="5AA2B7E8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123456,</w:t>
            </w:r>
          </w:p>
          <w:p w14:paraId="2F7624A9" w14:textId="77777777" w:rsidR="00C95588" w:rsidRPr="0011173D" w:rsidRDefault="00000000" w:rsidP="00CD317E">
            <w:pPr>
              <w:widowControl w:val="0"/>
              <w:spacing w:before="40" w:after="240" w:line="273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123455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693804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khớp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96DC5F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75EBE7FC" w14:textId="77777777" w:rsidTr="00CD317E">
        <w:trPr>
          <w:trHeight w:val="2100"/>
        </w:trPr>
        <w:tc>
          <w:tcPr>
            <w:tcW w:w="0" w:type="auto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FBD8FA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BFFA0A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E817FD" w14:textId="77777777" w:rsidR="00C95588" w:rsidRPr="0011173D" w:rsidRDefault="00000000" w:rsidP="00CD317E">
            <w:pPr>
              <w:widowControl w:val="0"/>
              <w:spacing w:before="240" w:after="240" w:line="276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admin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ED3440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về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đổi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thành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FA7874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</w:tbl>
    <w:p w14:paraId="762F9379" w14:textId="77777777" w:rsidR="00C95588" w:rsidRPr="0011173D" w:rsidRDefault="00C95588" w:rsidP="00543B00">
      <w:pPr>
        <w:pStyle w:val="Heading3"/>
        <w:rPr>
          <w:rFonts w:ascii="Times  New Roman" w:eastAsia="Times" w:hAnsi="Times  New Roman" w:cs="Times New Roman"/>
          <w:b w:val="0"/>
          <w:bCs/>
          <w:color w:val="4A86E8"/>
        </w:rPr>
      </w:pPr>
    </w:p>
    <w:p w14:paraId="1A397C93" w14:textId="58E28B48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>6.1.4 FORM CẬP NHẬT THÔNG TIN TÀI KHOẢN</w:t>
      </w:r>
    </w:p>
    <w:p w14:paraId="2A6CD15F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6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61"/>
        <w:gridCol w:w="2927"/>
        <w:gridCol w:w="1893"/>
        <w:gridCol w:w="3402"/>
        <w:gridCol w:w="565"/>
      </w:tblGrid>
      <w:tr w:rsidR="00C95588" w:rsidRPr="0011173D" w14:paraId="5A94E823" w14:textId="77777777" w:rsidTr="00CD317E">
        <w:trPr>
          <w:trHeight w:val="315"/>
        </w:trPr>
        <w:tc>
          <w:tcPr>
            <w:tcW w:w="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A8E54E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TH</w:t>
            </w:r>
          </w:p>
          <w:p w14:paraId="0971B93B" w14:textId="77777777" w:rsidR="00C95588" w:rsidRPr="0011173D" w:rsidRDefault="00C95588" w:rsidP="00CD317E">
            <w:pPr>
              <w:spacing w:after="0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</w:p>
        </w:tc>
        <w:tc>
          <w:tcPr>
            <w:tcW w:w="292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DBC261" w14:textId="77777777" w:rsidR="00C95588" w:rsidRPr="0011173D" w:rsidRDefault="00000000" w:rsidP="00CD317E">
            <w:pPr>
              <w:spacing w:after="0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189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BCFB0D" w14:textId="77777777" w:rsidR="00C95588" w:rsidRPr="0011173D" w:rsidRDefault="00000000" w:rsidP="00CD317E">
            <w:pPr>
              <w:spacing w:after="0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3402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F7E648" w14:textId="77777777" w:rsidR="00C95588" w:rsidRPr="0011173D" w:rsidRDefault="00000000" w:rsidP="00CD317E">
            <w:pPr>
              <w:spacing w:after="0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56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4A39B7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7D0A2CD1" w14:textId="77777777" w:rsidTr="00CD317E">
        <w:trPr>
          <w:trHeight w:val="900"/>
        </w:trPr>
        <w:tc>
          <w:tcPr>
            <w:tcW w:w="56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9A6B92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1D863F" w14:textId="77777777" w:rsidR="00C95588" w:rsidRPr="0011173D" w:rsidRDefault="00000000" w:rsidP="00CD317E">
            <w:pPr>
              <w:spacing w:after="0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,</w:t>
            </w:r>
          </w:p>
          <w:p w14:paraId="2FB4004B" w14:textId="77777777" w:rsidR="00C95588" w:rsidRPr="0011173D" w:rsidRDefault="00000000" w:rsidP="00CD317E">
            <w:pPr>
              <w:spacing w:before="40" w:after="0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email</w:t>
            </w:r>
          </w:p>
        </w:tc>
        <w:tc>
          <w:tcPr>
            <w:tcW w:w="189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7C1C2F" w14:textId="5B363FAD" w:rsidR="00C95588" w:rsidRPr="0011173D" w:rsidRDefault="00C95588" w:rsidP="00CD317E">
            <w:pPr>
              <w:spacing w:before="240" w:after="240"/>
              <w:ind w:left="2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51EFDE" w14:textId="77777777" w:rsidR="00C95588" w:rsidRPr="0011173D" w:rsidRDefault="00000000" w:rsidP="00CD317E">
            <w:pPr>
              <w:spacing w:after="0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56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6C0BB6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64DFD21D" w14:textId="77777777" w:rsidTr="00CD317E">
        <w:trPr>
          <w:trHeight w:val="810"/>
        </w:trPr>
        <w:tc>
          <w:tcPr>
            <w:tcW w:w="56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6636C1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2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4F4217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họ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dưới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30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189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A713C5" w14:textId="4B35A86A" w:rsidR="00C95588" w:rsidRPr="0011173D" w:rsidRDefault="00C95588" w:rsidP="00CD317E">
            <w:pPr>
              <w:spacing w:before="240" w:after="240"/>
              <w:ind w:left="2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AE34DF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Họ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6 - 30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!</w:t>
            </w:r>
          </w:p>
        </w:tc>
        <w:tc>
          <w:tcPr>
            <w:tcW w:w="56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2F33B8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28970F58" w14:textId="77777777" w:rsidTr="00CD317E">
        <w:trPr>
          <w:trHeight w:val="1350"/>
        </w:trPr>
        <w:tc>
          <w:tcPr>
            <w:tcW w:w="56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8C8C2E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3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EAC543" w14:textId="40301198" w:rsidR="00C95588" w:rsidRPr="0011173D" w:rsidRDefault="00000000" w:rsidP="00CD317E">
            <w:pPr>
              <w:spacing w:after="0" w:line="276" w:lineRule="auto"/>
              <w:ind w:left="340" w:right="12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điện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r w:rsidR="00CD317E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9</w:t>
            </w: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189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9E5B42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12345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0123456789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1FA421" w14:textId="77777777" w:rsidR="00C95588" w:rsidRPr="0011173D" w:rsidRDefault="00000000" w:rsidP="00CD317E">
            <w:pPr>
              <w:spacing w:before="240" w:after="240" w:line="276" w:lineRule="auto"/>
              <w:ind w:left="240" w:right="26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điện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56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E865D3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125AC5EE" w14:textId="77777777" w:rsidTr="00CD317E">
        <w:trPr>
          <w:trHeight w:val="315"/>
        </w:trPr>
        <w:tc>
          <w:tcPr>
            <w:tcW w:w="56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346595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lastRenderedPageBreak/>
              <w:t>4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29E1F7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Email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189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CE9C97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123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5A4139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Email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56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84DE8D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2D3969A1" w14:textId="77777777" w:rsidTr="00CD317E">
        <w:trPr>
          <w:trHeight w:val="2772"/>
        </w:trPr>
        <w:tc>
          <w:tcPr>
            <w:tcW w:w="56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67F4DB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5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2954A5" w14:textId="77777777" w:rsidR="00C95588" w:rsidRPr="0011173D" w:rsidRDefault="00000000" w:rsidP="00CD317E">
            <w:pPr>
              <w:spacing w:after="0" w:line="276" w:lineRule="auto"/>
              <w:ind w:left="340" w:right="36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(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có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)</w:t>
            </w:r>
          </w:p>
        </w:tc>
        <w:tc>
          <w:tcPr>
            <w:tcW w:w="189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A104AC" w14:textId="77777777" w:rsidR="00C95588" w:rsidRPr="0011173D" w:rsidRDefault="00000000" w:rsidP="00CD317E">
            <w:pPr>
              <w:spacing w:before="240" w:after="240" w:line="276" w:lineRule="auto"/>
              <w:ind w:left="240" w:righ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Định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, jpg, jpeg,</w:t>
            </w:r>
          </w:p>
          <w:p w14:paraId="7A3D264E" w14:textId="77777777" w:rsidR="00C95588" w:rsidRPr="0011173D" w:rsidRDefault="00000000" w:rsidP="00CD317E">
            <w:pPr>
              <w:spacing w:before="240" w:after="240"/>
              <w:ind w:left="2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webp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)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F366CA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56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BB0EF4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6F029525" w14:textId="77777777" w:rsidTr="00CD317E">
        <w:trPr>
          <w:trHeight w:val="2535"/>
        </w:trPr>
        <w:tc>
          <w:tcPr>
            <w:tcW w:w="56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9607CE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6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B613CC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189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224828" w14:textId="648AB8CE" w:rsidR="00C95588" w:rsidRPr="0011173D" w:rsidRDefault="00C95588" w:rsidP="00CD317E">
            <w:pPr>
              <w:spacing w:before="240" w:after="240"/>
              <w:ind w:left="2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371893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về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trang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tin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thành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56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B68469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</w:tbl>
    <w:p w14:paraId="5120A6F3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6CB19184" w14:textId="3FB97B81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>6.1.5 FORM BÌNH LUẬN</w:t>
      </w:r>
    </w:p>
    <w:p w14:paraId="73285B9A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7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61"/>
        <w:gridCol w:w="3340"/>
        <w:gridCol w:w="1479"/>
        <w:gridCol w:w="3403"/>
        <w:gridCol w:w="565"/>
      </w:tblGrid>
      <w:tr w:rsidR="00C95588" w:rsidRPr="0011173D" w14:paraId="1E1B1BC2" w14:textId="77777777" w:rsidTr="00CD317E">
        <w:trPr>
          <w:trHeight w:val="315"/>
        </w:trPr>
        <w:tc>
          <w:tcPr>
            <w:tcW w:w="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4F1D73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TH</w:t>
            </w:r>
          </w:p>
        </w:tc>
        <w:tc>
          <w:tcPr>
            <w:tcW w:w="33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29C461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5FA3F8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340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2215C6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56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A9F4A5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20F214CB" w14:textId="77777777" w:rsidTr="00CD317E">
        <w:trPr>
          <w:trHeight w:val="1605"/>
        </w:trPr>
        <w:tc>
          <w:tcPr>
            <w:tcW w:w="56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04B5B3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BB4DCB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Muốn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bình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một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bất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kỳ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A466AC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340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03AD2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56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1579E5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41EF0E4B" w14:textId="77777777" w:rsidTr="00CD317E">
        <w:trPr>
          <w:trHeight w:val="570"/>
        </w:trPr>
        <w:tc>
          <w:tcPr>
            <w:tcW w:w="56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1477FB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B8F8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CF1D57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340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A592E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Bình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luận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56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00C0BF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</w:tbl>
    <w:p w14:paraId="0B0421D9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75795590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4AD45C6A" w14:textId="3E145ADB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  <w:lang w:val="vi-VN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>6.1.</w:t>
      </w:r>
      <w:r w:rsidR="005E69FB" w:rsidRPr="0011173D">
        <w:rPr>
          <w:rFonts w:ascii="Times  New Roman" w:eastAsia="Times" w:hAnsi="Times  New Roman" w:cs="Times New Roman"/>
          <w:b w:val="0"/>
          <w:bCs/>
          <w:color w:val="0070C0"/>
        </w:rPr>
        <w:t>6</w:t>
      </w: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 xml:space="preserve"> FORM THÊM VÀO </w:t>
      </w:r>
      <w:r w:rsidR="005E69FB" w:rsidRPr="0011173D">
        <w:rPr>
          <w:rFonts w:ascii="Times  New Roman" w:eastAsia="Times" w:hAnsi="Times  New Roman" w:cs="Times New Roman"/>
          <w:b w:val="0"/>
          <w:bCs/>
          <w:color w:val="0070C0"/>
        </w:rPr>
        <w:t>GIỎ</w:t>
      </w:r>
      <w:r w:rsidR="005E69FB" w:rsidRPr="0011173D">
        <w:rPr>
          <w:rFonts w:ascii="Times  New Roman" w:eastAsia="Times" w:hAnsi="Times  New Roman" w:cs="Times New Roman"/>
          <w:b w:val="0"/>
          <w:bCs/>
          <w:color w:val="0070C0"/>
          <w:lang w:val="vi-VN"/>
        </w:rPr>
        <w:t xml:space="preserve"> HÀNG</w:t>
      </w:r>
    </w:p>
    <w:p w14:paraId="4FEA25F3" w14:textId="77777777" w:rsidR="00C95588" w:rsidRPr="0011173D" w:rsidRDefault="00000000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4A86E8"/>
          <w:sz w:val="28"/>
          <w:szCs w:val="28"/>
        </w:rPr>
        <w:t xml:space="preserve"> </w:t>
      </w:r>
    </w:p>
    <w:tbl>
      <w:tblPr>
        <w:tblStyle w:val="affff9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726"/>
        <w:gridCol w:w="3339"/>
        <w:gridCol w:w="1712"/>
        <w:gridCol w:w="2845"/>
        <w:gridCol w:w="726"/>
      </w:tblGrid>
      <w:tr w:rsidR="00C95588" w:rsidRPr="0011173D" w14:paraId="3D90BC4B" w14:textId="77777777" w:rsidTr="00913227">
        <w:trPr>
          <w:trHeight w:val="315"/>
        </w:trPr>
        <w:tc>
          <w:tcPr>
            <w:tcW w:w="0" w:type="auto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BEB424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lastRenderedPageBreak/>
              <w:t>TH</w:t>
            </w:r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11B341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1686D9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40228D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7A6565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6F717A40" w14:textId="77777777" w:rsidTr="00CD317E">
        <w:trPr>
          <w:trHeight w:val="1305"/>
        </w:trPr>
        <w:tc>
          <w:tcPr>
            <w:tcW w:w="0" w:type="auto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945299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31B11D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64975B" w14:textId="2A4E7D13" w:rsidR="00C95588" w:rsidRPr="0011173D" w:rsidRDefault="00C95588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0F2E3C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6DAC23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74DD9B78" w14:textId="77777777" w:rsidTr="00CD317E">
        <w:trPr>
          <w:trHeight w:val="810"/>
        </w:trPr>
        <w:tc>
          <w:tcPr>
            <w:tcW w:w="0" w:type="auto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6BEAA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15D6D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vào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chưa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khối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DEFB26" w14:textId="6617E8EE" w:rsidR="00C95588" w:rsidRPr="0011173D" w:rsidRDefault="005E69FB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55B7DF" w14:textId="0FB531E3" w:rsidR="00C95588" w:rsidRPr="0011173D" w:rsidRDefault="005E69FB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  <w:lang w:val="vi-VN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Mặc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  <w:lang w:val="vi-VN"/>
              </w:rPr>
              <w:t xml:space="preserve"> định số lượn là 1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7BC266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0B4D4F40" w14:textId="77777777" w:rsidTr="00CD317E">
        <w:trPr>
          <w:trHeight w:val="810"/>
        </w:trPr>
        <w:tc>
          <w:tcPr>
            <w:tcW w:w="0" w:type="auto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A2315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4AF1D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nhiều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2C202B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DAD668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6023E2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00722C86" w14:textId="77777777" w:rsidTr="00CD317E">
        <w:trPr>
          <w:trHeight w:val="810"/>
        </w:trPr>
        <w:tc>
          <w:tcPr>
            <w:tcW w:w="0" w:type="auto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E5FBE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FE9D59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E72889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áo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2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0AFB5D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thêm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5A18B2" w14:textId="77777777" w:rsidR="00C95588" w:rsidRPr="0011173D" w:rsidRDefault="00000000" w:rsidP="00CD317E">
            <w:pPr>
              <w:spacing w:before="240" w:after="240" w:line="300" w:lineRule="auto"/>
              <w:ind w:left="340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</w:tbl>
    <w:p w14:paraId="3722CB93" w14:textId="77777777" w:rsidR="00C95588" w:rsidRPr="0011173D" w:rsidRDefault="00000000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4A86E8"/>
          <w:sz w:val="28"/>
          <w:szCs w:val="28"/>
        </w:rPr>
        <w:tab/>
      </w:r>
    </w:p>
    <w:p w14:paraId="74B1FFBB" w14:textId="5DB8C67B" w:rsidR="00C95588" w:rsidRPr="0011173D" w:rsidRDefault="00543B00">
      <w:pPr>
        <w:spacing w:before="20" w:after="240"/>
        <w:rPr>
          <w:rFonts w:ascii="Times  New Roman" w:eastAsia="Times" w:hAnsi="Times  New Roman" w:cs="Times New Roman"/>
          <w:bCs/>
          <w:color w:val="0070C0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0070C0"/>
          <w:sz w:val="28"/>
          <w:szCs w:val="28"/>
        </w:rPr>
        <w:t>6.2 QUẢN TRỊ</w:t>
      </w:r>
    </w:p>
    <w:p w14:paraId="6BACA84F" w14:textId="3388F982" w:rsidR="00C95588" w:rsidRPr="0011173D" w:rsidRDefault="00543B00">
      <w:pPr>
        <w:spacing w:before="20" w:after="240"/>
        <w:rPr>
          <w:rFonts w:ascii="Times  New Roman" w:eastAsia="Times" w:hAnsi="Times  New Roman" w:cs="Times New Roman"/>
          <w:bCs/>
          <w:color w:val="0070C0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0070C0"/>
          <w:sz w:val="28"/>
          <w:szCs w:val="28"/>
        </w:rPr>
        <w:t>6.2.1 FORM THÊM MỚI CÁC LOẠI</w:t>
      </w:r>
    </w:p>
    <w:tbl>
      <w:tblPr>
        <w:tblStyle w:val="affffb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703"/>
        <w:gridCol w:w="3217"/>
        <w:gridCol w:w="1963"/>
        <w:gridCol w:w="2758"/>
        <w:gridCol w:w="707"/>
      </w:tblGrid>
      <w:tr w:rsidR="00C95588" w:rsidRPr="0011173D" w14:paraId="5594661D" w14:textId="77777777" w:rsidTr="00CD317E"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C1D6CF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TH</w:t>
            </w:r>
          </w:p>
        </w:tc>
        <w:tc>
          <w:tcPr>
            <w:tcW w:w="32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5AA3A1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444EED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27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94A241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70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216E62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6F2EA189" w14:textId="77777777" w:rsidTr="00CD317E"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1E4F6F" w14:textId="77777777" w:rsidR="00C95588" w:rsidRPr="0011173D" w:rsidRDefault="00000000" w:rsidP="00CD317E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32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DA3A8D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051C47" w14:textId="77777777" w:rsidR="00C95588" w:rsidRPr="0011173D" w:rsidRDefault="00000000">
            <w:pPr>
              <w:widowControl w:val="0"/>
              <w:spacing w:before="240" w:after="240" w:line="240" w:lineRule="auto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7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1A763B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70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36963E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21AC18F2" w14:textId="77777777" w:rsidTr="00CD317E"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F7FCE1" w14:textId="77777777" w:rsidR="00C95588" w:rsidRPr="0011173D" w:rsidRDefault="00000000" w:rsidP="00CD317E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32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AD242C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517D21" w14:textId="77777777" w:rsidR="00C95588" w:rsidRPr="0011173D" w:rsidRDefault="00000000">
            <w:pPr>
              <w:widowControl w:val="0"/>
              <w:spacing w:before="240" w:after="240" w:line="240" w:lineRule="auto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7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3A5055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70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286B60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08EBD571" w14:textId="77777777" w:rsidTr="00CD317E"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45C052" w14:textId="77777777" w:rsidR="00C95588" w:rsidRPr="0011173D" w:rsidRDefault="00000000" w:rsidP="00CD317E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32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F003C6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CD91AF" w14:textId="77777777" w:rsidR="00C95588" w:rsidRPr="0011173D" w:rsidRDefault="00000000">
            <w:pPr>
              <w:widowControl w:val="0"/>
              <w:spacing w:before="240" w:after="240" w:line="240" w:lineRule="auto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7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5A9661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file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70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47DCBB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4BBDA282" w14:textId="77777777" w:rsidTr="00CD317E"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680BEB" w14:textId="77777777" w:rsidR="00C95588" w:rsidRPr="0011173D" w:rsidRDefault="00000000" w:rsidP="00CD317E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lastRenderedPageBreak/>
              <w:t>4</w:t>
            </w:r>
          </w:p>
        </w:tc>
        <w:tc>
          <w:tcPr>
            <w:tcW w:w="32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9E153A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A150A0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Định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khác</w:t>
            </w:r>
            <w:proofErr w:type="spellEnd"/>
          </w:p>
        </w:tc>
        <w:tc>
          <w:tcPr>
            <w:tcW w:w="27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9EDBF3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70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68BA3E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275B7E66" w14:textId="77777777" w:rsidTr="00CD317E">
        <w:tc>
          <w:tcPr>
            <w:tcW w:w="7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1021BA" w14:textId="77777777" w:rsidR="00C95588" w:rsidRPr="0011173D" w:rsidRDefault="00000000" w:rsidP="00CD317E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321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EAC7DF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026DAF" w14:textId="77777777" w:rsidR="00C95588" w:rsidRPr="0011173D" w:rsidRDefault="00000000">
            <w:pPr>
              <w:widowControl w:val="0"/>
              <w:spacing w:before="240" w:after="240" w:line="300" w:lineRule="auto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7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36AAD8" w14:textId="77777777" w:rsidR="00C95588" w:rsidRPr="0011173D" w:rsidRDefault="00000000">
            <w:pPr>
              <w:widowControl w:val="0"/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</w:p>
        </w:tc>
        <w:tc>
          <w:tcPr>
            <w:tcW w:w="70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44D2E5" w14:textId="77777777" w:rsidR="00C95588" w:rsidRPr="0011173D" w:rsidRDefault="00000000" w:rsidP="00CD317E">
            <w:pPr>
              <w:widowControl w:val="0"/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</w:tbl>
    <w:p w14:paraId="7C0CD569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13640C7E" w14:textId="7710BECF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color w:val="0070C0"/>
        </w:rPr>
      </w:pPr>
      <w:r w:rsidRPr="0011173D">
        <w:rPr>
          <w:rFonts w:ascii="Times  New Roman" w:eastAsia="Times" w:hAnsi="Times  New Roman" w:cs="Times New Roman"/>
          <w:b w:val="0"/>
          <w:color w:val="0070C0"/>
        </w:rPr>
        <w:t xml:space="preserve">6.2.2 FORM CẬP NHẬT CÁC LOẠI </w:t>
      </w:r>
      <w:r w:rsidRPr="0011173D">
        <w:rPr>
          <w:rFonts w:ascii="Times  New Roman" w:eastAsia="Times" w:hAnsi="Times  New Roman" w:cs="Times New Roman"/>
          <w:b w:val="0"/>
          <w:color w:val="0070C0"/>
        </w:rPr>
        <w:tab/>
      </w:r>
    </w:p>
    <w:p w14:paraId="003FEE42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c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701"/>
        <w:gridCol w:w="2499"/>
        <w:gridCol w:w="3230"/>
        <w:gridCol w:w="2209"/>
        <w:gridCol w:w="705"/>
      </w:tblGrid>
      <w:tr w:rsidR="00C95588" w:rsidRPr="0011173D" w14:paraId="3A53B840" w14:textId="77777777" w:rsidTr="00CD317E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A3FB19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TH</w:t>
            </w:r>
          </w:p>
        </w:tc>
        <w:tc>
          <w:tcPr>
            <w:tcW w:w="249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E4AC80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BA7821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220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9F445B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70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0E4402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65CE69AA" w14:textId="77777777" w:rsidTr="00CD317E">
        <w:trPr>
          <w:trHeight w:val="31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D03994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4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3DC3CD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8D4B92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0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98C713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1A1618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0B462801" w14:textId="77777777" w:rsidTr="00CD317E">
        <w:trPr>
          <w:trHeight w:val="108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B87B8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4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67723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9553BD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0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BA567F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952201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1BB12FD7" w14:textId="77777777" w:rsidTr="00CD317E">
        <w:trPr>
          <w:trHeight w:val="31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796537" w14:textId="77777777" w:rsidR="00C95588" w:rsidRPr="0011173D" w:rsidRDefault="00000000">
            <w:pPr>
              <w:spacing w:before="240" w:after="240" w:line="301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4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2CA0F5" w14:textId="77777777" w:rsidR="00C95588" w:rsidRPr="0011173D" w:rsidRDefault="00000000">
            <w:pPr>
              <w:spacing w:before="240" w:after="240" w:line="301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27B6C4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0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9B35ED" w14:textId="77777777" w:rsidR="00C95588" w:rsidRPr="0011173D" w:rsidRDefault="00000000">
            <w:pPr>
              <w:spacing w:before="240" w:after="240" w:line="301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file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708BD4" w14:textId="77777777" w:rsidR="00C95588" w:rsidRPr="0011173D" w:rsidRDefault="00000000" w:rsidP="00CD317E">
            <w:pPr>
              <w:spacing w:before="240" w:after="240" w:line="301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019AEB05" w14:textId="77777777" w:rsidTr="00CD317E">
        <w:trPr>
          <w:trHeight w:val="115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850D44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4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5AD274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48839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Định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khác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jpg, jpeg,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webp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)</w:t>
            </w:r>
          </w:p>
        </w:tc>
        <w:tc>
          <w:tcPr>
            <w:tcW w:w="220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ECC3F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27D173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09098518" w14:textId="77777777" w:rsidTr="00CD317E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36C1CF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24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B5F55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931450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0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7F3EA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9303E7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</w:tbl>
    <w:p w14:paraId="4D43AAD5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0070C0"/>
          <w:sz w:val="28"/>
          <w:szCs w:val="28"/>
        </w:rPr>
      </w:pPr>
    </w:p>
    <w:p w14:paraId="37FD814D" w14:textId="209E1673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>6.2.3 FORM THÊM MỚI HÀNG HÓA</w:t>
      </w:r>
    </w:p>
    <w:p w14:paraId="13562B3C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d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701"/>
        <w:gridCol w:w="3643"/>
        <w:gridCol w:w="2311"/>
        <w:gridCol w:w="1984"/>
        <w:gridCol w:w="705"/>
      </w:tblGrid>
      <w:tr w:rsidR="00C95588" w:rsidRPr="0011173D" w14:paraId="1BEC8048" w14:textId="77777777" w:rsidTr="00CD317E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C5627A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lastRenderedPageBreak/>
              <w:t>TH</w:t>
            </w:r>
          </w:p>
        </w:tc>
        <w:tc>
          <w:tcPr>
            <w:tcW w:w="3643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5FDFAE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231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14C558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E37E1D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70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69DA66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Fix</w:t>
            </w:r>
          </w:p>
        </w:tc>
      </w:tr>
      <w:tr w:rsidR="00C95588" w:rsidRPr="0011173D" w14:paraId="60DBEBBE" w14:textId="77777777" w:rsidTr="00CD317E">
        <w:trPr>
          <w:trHeight w:val="127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01FC2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36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32841B" w14:textId="77777777" w:rsidR="00C95588" w:rsidRPr="0011173D" w:rsidRDefault="00000000">
            <w:pPr>
              <w:spacing w:after="0" w:line="276" w:lineRule="auto"/>
              <w:ind w:left="340" w:right="10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030542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ED7BC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B29A72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6DBB3D6B" w14:textId="77777777" w:rsidTr="00CD317E">
        <w:trPr>
          <w:trHeight w:val="63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EFBA2D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36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C64E9A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C24656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11034C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tối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đa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B83AFA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246DC55B" w14:textId="77777777" w:rsidTr="00CD317E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301F5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36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2F34FB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105BFF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nhiều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A6252C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Chỉ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tối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đa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ECD329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56C14574" w14:textId="77777777" w:rsidTr="00CD317E">
        <w:trPr>
          <w:trHeight w:val="31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38F878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36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A0E73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D2F7BA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76972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file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9275E2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0EB3C194" w14:textId="77777777" w:rsidTr="00CD317E">
        <w:trPr>
          <w:trHeight w:val="115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9251A0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36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5242D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DAF22B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Định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khác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jpg, jpeg,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webp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894113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924D7F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3CB6164D" w14:textId="77777777" w:rsidTr="00CD317E">
        <w:trPr>
          <w:trHeight w:val="63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160656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36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FDD43A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20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C39DBE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8778B7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tối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đa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20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2EAD2A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43052077" w14:textId="77777777" w:rsidTr="00CD317E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824D2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36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D5DDE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bằng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AFBF5D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-1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4D2CB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B8A7AB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484C7B00" w14:textId="77777777" w:rsidTr="00CD317E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BB4ACD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8</w:t>
            </w:r>
          </w:p>
        </w:tc>
        <w:tc>
          <w:tcPr>
            <w:tcW w:w="36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315E9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06583D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73FB6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80265C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13A91BDF" w14:textId="77777777" w:rsidTr="00CD317E">
        <w:trPr>
          <w:trHeight w:val="31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179833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364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36B744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218445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DC195E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C5FDDF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33677D77" w14:textId="77777777" w:rsidTr="00CD317E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9EF4E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lastRenderedPageBreak/>
              <w:t>11</w:t>
            </w:r>
          </w:p>
        </w:tc>
        <w:tc>
          <w:tcPr>
            <w:tcW w:w="3643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26394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231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704032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98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5B8B1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sang chi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70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F4C647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</w:tbl>
    <w:p w14:paraId="244518D2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09D5FAEC" w14:textId="583DFA25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>6.2.4 FORM SỬA THÔNG TIN HÀNG HÓA</w:t>
      </w:r>
    </w:p>
    <w:tbl>
      <w:tblPr>
        <w:tblStyle w:val="affffe"/>
        <w:tblW w:w="5000" w:type="pct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729"/>
        <w:gridCol w:w="3627"/>
        <w:gridCol w:w="1415"/>
        <w:gridCol w:w="2844"/>
        <w:gridCol w:w="729"/>
      </w:tblGrid>
      <w:tr w:rsidR="00C95588" w:rsidRPr="0011173D" w14:paraId="16F5A056" w14:textId="77777777" w:rsidTr="00CD317E">
        <w:trPr>
          <w:trHeight w:val="315"/>
        </w:trPr>
        <w:tc>
          <w:tcPr>
            <w:tcW w:w="3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5E5FA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TH</w:t>
            </w:r>
          </w:p>
        </w:tc>
        <w:tc>
          <w:tcPr>
            <w:tcW w:w="1941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F49D3D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757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40D279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1522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D75754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390" w:type="pc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3E1699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2C7DED3A" w14:textId="77777777" w:rsidTr="00CD317E">
        <w:trPr>
          <w:trHeight w:val="945"/>
        </w:trPr>
        <w:tc>
          <w:tcPr>
            <w:tcW w:w="390" w:type="pc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14B1EC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194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FA8ACA" w14:textId="77777777" w:rsidR="00C95588" w:rsidRPr="0011173D" w:rsidRDefault="00000000">
            <w:pPr>
              <w:spacing w:before="240" w:after="240" w:line="276" w:lineRule="auto"/>
              <w:ind w:left="240" w:right="30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.</w:t>
            </w:r>
          </w:p>
        </w:tc>
        <w:tc>
          <w:tcPr>
            <w:tcW w:w="75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AB6257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52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E8804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8E8B2C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08D245A5" w14:textId="77777777" w:rsidTr="00CD317E">
        <w:trPr>
          <w:trHeight w:val="795"/>
        </w:trPr>
        <w:tc>
          <w:tcPr>
            <w:tcW w:w="390" w:type="pc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02A68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194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BB8EC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75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61BE10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52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C54E1F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tối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đa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3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52BABA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39F0E9AF" w14:textId="77777777" w:rsidTr="00CD317E">
        <w:trPr>
          <w:trHeight w:val="795"/>
        </w:trPr>
        <w:tc>
          <w:tcPr>
            <w:tcW w:w="390" w:type="pc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C676C7" w14:textId="77777777" w:rsidR="00C95588" w:rsidRPr="0011173D" w:rsidRDefault="00000000">
            <w:pPr>
              <w:spacing w:before="240" w:after="240" w:line="301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1941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C76DBC" w14:textId="77777777" w:rsidR="00C95588" w:rsidRPr="0011173D" w:rsidRDefault="00000000">
            <w:pPr>
              <w:spacing w:before="240" w:after="240" w:line="301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757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C99D09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522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9A5701" w14:textId="77777777" w:rsidR="00C95588" w:rsidRPr="0011173D" w:rsidRDefault="00000000">
            <w:pPr>
              <w:spacing w:before="240" w:after="240" w:line="301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sang chi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390" w:type="pc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08C16B" w14:textId="77777777" w:rsidR="00C95588" w:rsidRPr="0011173D" w:rsidRDefault="00000000" w:rsidP="00CD317E">
            <w:pPr>
              <w:spacing w:before="240" w:after="240" w:line="301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</w:tbl>
    <w:p w14:paraId="6A41A0CF" w14:textId="16B73A8B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>6.2.5 FORM CẬP NHẬT ẢNH HÀNG HÓA</w:t>
      </w:r>
    </w:p>
    <w:tbl>
      <w:tblPr>
        <w:tblStyle w:val="afffff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701"/>
        <w:gridCol w:w="2237"/>
        <w:gridCol w:w="2898"/>
        <w:gridCol w:w="2803"/>
        <w:gridCol w:w="705"/>
      </w:tblGrid>
      <w:tr w:rsidR="00C95588" w:rsidRPr="0011173D" w14:paraId="4D365A59" w14:textId="77777777" w:rsidTr="00CD317E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C314EA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TH</w:t>
            </w:r>
          </w:p>
        </w:tc>
        <w:tc>
          <w:tcPr>
            <w:tcW w:w="223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064E8B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FFF5F3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2803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8B41BE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70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660765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Fix</w:t>
            </w:r>
          </w:p>
        </w:tc>
      </w:tr>
      <w:tr w:rsidR="00C95588" w:rsidRPr="0011173D" w14:paraId="640C2776" w14:textId="77777777" w:rsidTr="00CD317E">
        <w:trPr>
          <w:trHeight w:val="31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34EC10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50F29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50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7736FD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80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856139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file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dài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EFB555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3138614D" w14:textId="77777777" w:rsidTr="00CD317E">
        <w:trPr>
          <w:trHeight w:val="175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52D2C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6DF9C3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1367EA" w14:textId="77777777" w:rsidR="00C95588" w:rsidRPr="0011173D" w:rsidRDefault="00000000">
            <w:pPr>
              <w:spacing w:after="0" w:line="276" w:lineRule="auto"/>
              <w:ind w:left="340" w:right="40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Định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khác</w:t>
            </w:r>
            <w:proofErr w:type="spellEnd"/>
          </w:p>
          <w:p w14:paraId="6A8626B7" w14:textId="77777777" w:rsidR="00C95588" w:rsidRPr="0011173D" w:rsidRDefault="00000000">
            <w:pPr>
              <w:spacing w:after="0" w:line="276" w:lineRule="auto"/>
              <w:ind w:left="340" w:right="40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(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png,jpg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jpeg,webp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)</w:t>
            </w:r>
          </w:p>
        </w:tc>
        <w:tc>
          <w:tcPr>
            <w:tcW w:w="280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8828D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93FC06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061AF383" w14:textId="77777777" w:rsidTr="00CD317E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F988D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lastRenderedPageBreak/>
              <w:t>3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03469F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B9032D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80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BB9EC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sang chi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C7126F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</w:tbl>
    <w:p w14:paraId="52FC8B22" w14:textId="77777777" w:rsidR="00C95588" w:rsidRPr="0011173D" w:rsidRDefault="00C95588" w:rsidP="00543B00">
      <w:pPr>
        <w:pStyle w:val="Heading3"/>
        <w:rPr>
          <w:rFonts w:ascii="Times  New Roman" w:eastAsia="Times" w:hAnsi="Times  New Roman" w:cs="Times New Roman"/>
          <w:b w:val="0"/>
          <w:bCs/>
          <w:color w:val="4A86E8"/>
        </w:rPr>
      </w:pPr>
    </w:p>
    <w:p w14:paraId="3D726713" w14:textId="480D9064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>6.2.6 FORM THÊM THUỘC TÍNH HÀNG HÓA</w:t>
      </w:r>
    </w:p>
    <w:p w14:paraId="68E927EE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f0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701"/>
        <w:gridCol w:w="3607"/>
        <w:gridCol w:w="1526"/>
        <w:gridCol w:w="2805"/>
        <w:gridCol w:w="705"/>
      </w:tblGrid>
      <w:tr w:rsidR="00C95588" w:rsidRPr="0011173D" w14:paraId="117D64F6" w14:textId="77777777" w:rsidTr="00CD317E">
        <w:trPr>
          <w:trHeight w:val="315"/>
        </w:trPr>
        <w:tc>
          <w:tcPr>
            <w:tcW w:w="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ADC21B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TH</w:t>
            </w:r>
          </w:p>
        </w:tc>
        <w:tc>
          <w:tcPr>
            <w:tcW w:w="360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FC6E2F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1BDBE4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280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CF72FF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70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7B912F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Fix</w:t>
            </w:r>
          </w:p>
        </w:tc>
      </w:tr>
      <w:tr w:rsidR="00C95588" w:rsidRPr="0011173D" w14:paraId="35940B6D" w14:textId="77777777" w:rsidTr="00CD317E">
        <w:trPr>
          <w:trHeight w:val="94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96DD4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36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B3B134" w14:textId="77777777" w:rsidR="00C95588" w:rsidRPr="0011173D" w:rsidRDefault="00000000">
            <w:pPr>
              <w:spacing w:before="240" w:after="240" w:line="276" w:lineRule="auto"/>
              <w:ind w:left="240" w:right="12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A1EB83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D4CF58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2312C6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7EBE1986" w14:textId="77777777" w:rsidTr="00CD317E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8711B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36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C061E4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20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7846B1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3CA62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tối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đa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20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BE11D0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4737FFA2" w14:textId="77777777" w:rsidTr="00CD317E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E6160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36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E7D73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bằng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376C08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-1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386B1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701DE6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55C1EE44" w14:textId="77777777" w:rsidTr="00CD317E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56C61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36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FA2AD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4A1C5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2E5CA0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A414E1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4A57E125" w14:textId="77777777" w:rsidTr="00CD317E">
        <w:trPr>
          <w:trHeight w:val="630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DE85F1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36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C51CDB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F0E124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F9E4FD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</w:p>
          <w:p w14:paraId="12D29F9F" w14:textId="77777777" w:rsidR="00C95588" w:rsidRPr="0011173D" w:rsidRDefault="00000000">
            <w:pPr>
              <w:spacing w:before="40"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4244D8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74607505" w14:textId="77777777" w:rsidTr="00CD317E">
        <w:trPr>
          <w:trHeight w:val="795"/>
        </w:trPr>
        <w:tc>
          <w:tcPr>
            <w:tcW w:w="70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6517A4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36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48C83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34E2EF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8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F2AA3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sang chi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78CD15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</w:tbl>
    <w:p w14:paraId="33762B37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5764B41F" w14:textId="6665006F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>6.2.7 FORM SỬA THUỘC TÍNH HÀNG HÓA</w:t>
      </w:r>
    </w:p>
    <w:p w14:paraId="4D5EEC9E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f1"/>
        <w:tblW w:w="934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3"/>
        <w:gridCol w:w="3544"/>
        <w:gridCol w:w="1417"/>
        <w:gridCol w:w="2693"/>
        <w:gridCol w:w="851"/>
      </w:tblGrid>
      <w:tr w:rsidR="00C95588" w:rsidRPr="0011173D" w14:paraId="1669A967" w14:textId="77777777" w:rsidTr="00CD317E">
        <w:trPr>
          <w:trHeight w:val="315"/>
        </w:trPr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A83DB1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lastRenderedPageBreak/>
              <w:t>TH</w:t>
            </w:r>
          </w:p>
        </w:tc>
        <w:tc>
          <w:tcPr>
            <w:tcW w:w="354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539667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141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BDC4DD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2693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3604CA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85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627D32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6E92A0D5" w14:textId="77777777" w:rsidTr="00CD317E">
        <w:trPr>
          <w:trHeight w:val="94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949DC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758819" w14:textId="77777777" w:rsidR="00C95588" w:rsidRPr="0011173D" w:rsidRDefault="00000000">
            <w:pPr>
              <w:spacing w:before="240" w:after="240" w:line="276" w:lineRule="auto"/>
              <w:ind w:left="240" w:right="12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F318E5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0F060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66DF54" w14:textId="77777777" w:rsidR="00C95588" w:rsidRPr="0011173D" w:rsidRDefault="00000000" w:rsidP="00CD317E">
            <w:pPr>
              <w:spacing w:before="240" w:after="240" w:line="300" w:lineRule="auto"/>
              <w:jc w:val="center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55C516F0" w14:textId="77777777" w:rsidTr="000C60E2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310D6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DB21C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quá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20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AB731B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6BCC4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vị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tối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đa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20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88377B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21C95CBB" w14:textId="77777777" w:rsidTr="000C60E2">
        <w:trPr>
          <w:trHeight w:val="63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0DEA4E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E26225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bằng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DBD492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-1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76C88B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F875BB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2F9BD33E" w14:textId="77777777" w:rsidTr="000C60E2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F7249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43603D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CFE48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7E8C6B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DDD75C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3820438A" w14:textId="77777777" w:rsidTr="000C60E2">
        <w:trPr>
          <w:trHeight w:val="795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03BDC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9537D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8D03B0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D327B8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Giảm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A77AD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  <w:tr w:rsidR="00C95588" w:rsidRPr="0011173D" w14:paraId="708FE987" w14:textId="77777777" w:rsidTr="000C60E2">
        <w:trPr>
          <w:trHeight w:val="630"/>
        </w:trPr>
        <w:tc>
          <w:tcPr>
            <w:tcW w:w="84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CBD48E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A63A1B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0FF493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269248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sang chi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C696B2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sz w:val="28"/>
                <w:szCs w:val="28"/>
              </w:rPr>
              <w:t>ok</w:t>
            </w:r>
          </w:p>
        </w:tc>
      </w:tr>
    </w:tbl>
    <w:p w14:paraId="5BFEC917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58756AAB" w14:textId="4B9DC782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t>6.2.8 FORM THÊM KHÁCH HÀNG</w:t>
      </w:r>
    </w:p>
    <w:tbl>
      <w:tblPr>
        <w:tblStyle w:val="afffff2"/>
        <w:tblW w:w="93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0"/>
        <w:gridCol w:w="3270"/>
        <w:gridCol w:w="1875"/>
        <w:gridCol w:w="2514"/>
        <w:gridCol w:w="851"/>
      </w:tblGrid>
      <w:tr w:rsidR="00C95588" w:rsidRPr="0011173D" w14:paraId="1FC9CAA5" w14:textId="77777777" w:rsidTr="00CD317E">
        <w:trPr>
          <w:trHeight w:val="315"/>
        </w:trPr>
        <w:tc>
          <w:tcPr>
            <w:tcW w:w="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8A10DE" w14:textId="77777777" w:rsidR="00C95588" w:rsidRPr="0011173D" w:rsidRDefault="00000000" w:rsidP="00CD317E">
            <w:pPr>
              <w:spacing w:after="0"/>
              <w:jc w:val="center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TH</w:t>
            </w:r>
          </w:p>
        </w:tc>
        <w:tc>
          <w:tcPr>
            <w:tcW w:w="32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B5D9F4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187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776684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251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A4BFFA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851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65B47B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4A86E8"/>
                <w:sz w:val="28"/>
                <w:szCs w:val="28"/>
              </w:rPr>
              <w:t>Fix</w:t>
            </w:r>
          </w:p>
        </w:tc>
      </w:tr>
      <w:tr w:rsidR="00C95588" w:rsidRPr="0011173D" w14:paraId="446AF9A4" w14:textId="77777777" w:rsidTr="00CD317E">
        <w:trPr>
          <w:trHeight w:val="1635"/>
        </w:trPr>
        <w:tc>
          <w:tcPr>
            <w:tcW w:w="8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6FEE7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1B1801" w14:textId="77777777" w:rsidR="00C95588" w:rsidRPr="0011173D" w:rsidRDefault="00000000">
            <w:pPr>
              <w:spacing w:before="240" w:after="240" w:line="276" w:lineRule="auto"/>
              <w:ind w:left="240" w:right="32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xác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nhân</w:t>
            </w:r>
            <w:proofErr w:type="spellEnd"/>
          </w:p>
          <w:p w14:paraId="1A74A59F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email,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vai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trò</w:t>
            </w:r>
            <w:proofErr w:type="spellEnd"/>
          </w:p>
        </w:tc>
        <w:tc>
          <w:tcPr>
            <w:tcW w:w="18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0294A4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251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0CFCD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4BC25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127DFAA5" w14:textId="77777777" w:rsidTr="00CD317E">
        <w:trPr>
          <w:trHeight w:val="795"/>
        </w:trPr>
        <w:tc>
          <w:tcPr>
            <w:tcW w:w="8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F7DC59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2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CD1F04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tồn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18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2BD0B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admin</w:t>
            </w:r>
          </w:p>
        </w:tc>
        <w:tc>
          <w:tcPr>
            <w:tcW w:w="251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F3DF44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tồn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C9102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7CEFFBC3" w14:textId="77777777" w:rsidTr="00CD317E">
        <w:trPr>
          <w:trHeight w:val="945"/>
        </w:trPr>
        <w:tc>
          <w:tcPr>
            <w:tcW w:w="8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054830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lastRenderedPageBreak/>
              <w:t>3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AF0E6A" w14:textId="77777777" w:rsidR="00C95588" w:rsidRPr="0011173D" w:rsidRDefault="00000000">
            <w:pPr>
              <w:spacing w:after="0" w:line="276" w:lineRule="auto"/>
              <w:ind w:left="340" w:right="40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18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C8BC18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12345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</w:p>
          <w:p w14:paraId="58E4B86A" w14:textId="77777777" w:rsidR="00C95588" w:rsidRPr="0011173D" w:rsidRDefault="00000000">
            <w:pPr>
              <w:spacing w:after="0" w:line="338" w:lineRule="auto"/>
              <w:ind w:left="340" w:right="20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nguyenhuythuanthuan</w:t>
            </w:r>
            <w:proofErr w:type="spellEnd"/>
          </w:p>
        </w:tc>
        <w:tc>
          <w:tcPr>
            <w:tcW w:w="251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839039" w14:textId="77777777" w:rsidR="00C95588" w:rsidRPr="0011173D" w:rsidRDefault="00000000">
            <w:pPr>
              <w:spacing w:after="0" w:line="276" w:lineRule="auto"/>
              <w:ind w:left="340" w:right="10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Tài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40D31E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0B32F0E5" w14:textId="77777777" w:rsidTr="00CD317E">
        <w:trPr>
          <w:trHeight w:val="1140"/>
        </w:trPr>
        <w:tc>
          <w:tcPr>
            <w:tcW w:w="8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9A6E30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4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81F523" w14:textId="77777777" w:rsidR="00C95588" w:rsidRPr="0011173D" w:rsidRDefault="00000000">
            <w:pPr>
              <w:spacing w:before="240" w:after="240" w:line="276" w:lineRule="auto"/>
              <w:ind w:left="240" w:right="40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18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A6276B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12345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</w:p>
          <w:p w14:paraId="4D42F655" w14:textId="77777777" w:rsidR="00C95588" w:rsidRPr="0011173D" w:rsidRDefault="00000000">
            <w:pPr>
              <w:spacing w:after="0" w:line="338" w:lineRule="auto"/>
              <w:ind w:left="340" w:right="20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nguyenhuythuanthuan</w:t>
            </w:r>
            <w:proofErr w:type="spellEnd"/>
          </w:p>
        </w:tc>
        <w:tc>
          <w:tcPr>
            <w:tcW w:w="251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F0F924" w14:textId="77777777" w:rsidR="00C95588" w:rsidRPr="0011173D" w:rsidRDefault="00000000">
            <w:pPr>
              <w:spacing w:after="0" w:line="276" w:lineRule="auto"/>
              <w:ind w:left="340" w:right="16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92A0E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57B74C1B" w14:textId="77777777" w:rsidTr="00CD317E">
        <w:trPr>
          <w:trHeight w:val="1350"/>
        </w:trPr>
        <w:tc>
          <w:tcPr>
            <w:tcW w:w="8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503F28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5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93C3AF" w14:textId="77777777" w:rsidR="00C95588" w:rsidRPr="0011173D" w:rsidRDefault="00000000">
            <w:pPr>
              <w:spacing w:before="240" w:after="240" w:line="276" w:lineRule="auto"/>
              <w:ind w:left="240" w:righ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30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18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C70ED4" w14:textId="77777777" w:rsidR="00C95588" w:rsidRPr="0011173D" w:rsidRDefault="00000000">
            <w:pPr>
              <w:spacing w:after="0" w:line="276" w:lineRule="auto"/>
              <w:ind w:left="340" w:right="200"/>
              <w:jc w:val="both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12345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“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nguyenhuythuannguyenhuythuannguyenhuythuan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”</w:t>
            </w:r>
          </w:p>
        </w:tc>
        <w:tc>
          <w:tcPr>
            <w:tcW w:w="251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90B766" w14:textId="77777777" w:rsidR="00C95588" w:rsidRPr="0011173D" w:rsidRDefault="00000000">
            <w:pPr>
              <w:spacing w:after="0" w:line="276" w:lineRule="auto"/>
              <w:ind w:left="340" w:right="16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6 - 30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D8C2D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1B02D3DA" w14:textId="77777777" w:rsidTr="00CD317E">
        <w:trPr>
          <w:trHeight w:val="1425"/>
        </w:trPr>
        <w:tc>
          <w:tcPr>
            <w:tcW w:w="8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EF82C6" w14:textId="77777777" w:rsidR="00C95588" w:rsidRPr="0011173D" w:rsidRDefault="00000000">
            <w:pPr>
              <w:spacing w:before="240" w:after="240" w:line="301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6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78AD09" w14:textId="77777777" w:rsidR="00C95588" w:rsidRPr="0011173D" w:rsidRDefault="00000000">
            <w:pPr>
              <w:spacing w:before="240" w:after="240" w:line="301" w:lineRule="auto"/>
              <w:ind w:left="2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điện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</w:p>
          <w:p w14:paraId="28931A92" w14:textId="77777777" w:rsidR="00C95588" w:rsidRPr="0011173D" w:rsidRDefault="00000000">
            <w:pPr>
              <w:spacing w:after="0" w:line="338" w:lineRule="auto"/>
              <w:ind w:left="340" w:right="16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là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(03,05,07,08,09)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6F26E3" w14:textId="77777777" w:rsidR="00C95588" w:rsidRPr="0011173D" w:rsidRDefault="00000000">
            <w:pPr>
              <w:spacing w:before="240" w:after="240" w:line="301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12345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0123456789</w:t>
            </w:r>
          </w:p>
        </w:tc>
        <w:tc>
          <w:tcPr>
            <w:tcW w:w="251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338FC1" w14:textId="77777777" w:rsidR="00C95588" w:rsidRPr="0011173D" w:rsidRDefault="00000000">
            <w:pPr>
              <w:spacing w:after="0" w:line="276" w:lineRule="auto"/>
              <w:ind w:left="340" w:right="2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điện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1ECF48" w14:textId="77777777" w:rsidR="00C95588" w:rsidRPr="0011173D" w:rsidRDefault="00000000">
            <w:pPr>
              <w:spacing w:before="240" w:after="240" w:line="301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2F698472" w14:textId="77777777" w:rsidTr="00CD317E">
        <w:trPr>
          <w:trHeight w:val="795"/>
        </w:trPr>
        <w:tc>
          <w:tcPr>
            <w:tcW w:w="8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860BBD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7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7D3EA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Xác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khớp</w:t>
            </w:r>
            <w:proofErr w:type="spellEnd"/>
          </w:p>
        </w:tc>
        <w:tc>
          <w:tcPr>
            <w:tcW w:w="18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DA7E1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mk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: 123456,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mk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: 111111</w:t>
            </w:r>
          </w:p>
        </w:tc>
        <w:tc>
          <w:tcPr>
            <w:tcW w:w="251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23188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khớp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7108BF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7A4A1866" w14:textId="77777777" w:rsidTr="00CD317E">
        <w:trPr>
          <w:trHeight w:val="1140"/>
        </w:trPr>
        <w:tc>
          <w:tcPr>
            <w:tcW w:w="8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0AD9F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8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589653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18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8BAD9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Định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(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jpg, jpeg,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webp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)</w:t>
            </w:r>
          </w:p>
        </w:tc>
        <w:tc>
          <w:tcPr>
            <w:tcW w:w="251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905A79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EB8B4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</w:tbl>
    <w:p w14:paraId="0796EE74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4446931C" w14:textId="4A5CB4B9" w:rsidR="00C95588" w:rsidRPr="0011173D" w:rsidRDefault="00543B00" w:rsidP="00543B00">
      <w:pPr>
        <w:pStyle w:val="Heading3"/>
        <w:rPr>
          <w:rFonts w:ascii="Times  New Roman" w:eastAsia="Times" w:hAnsi="Times  New Roman" w:cs="Times New Roman"/>
          <w:b w:val="0"/>
          <w:bCs/>
          <w:color w:val="0070C0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</w:rPr>
        <w:lastRenderedPageBreak/>
        <w:t>6.2.9 FORM CẬP NHẬT KHÁCH HÀNG</w:t>
      </w:r>
    </w:p>
    <w:p w14:paraId="62867123" w14:textId="77777777" w:rsidR="00C95588" w:rsidRPr="0011173D" w:rsidRDefault="00C95588">
      <w:pPr>
        <w:spacing w:before="20" w:after="240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tbl>
      <w:tblPr>
        <w:tblStyle w:val="afffff3"/>
        <w:tblW w:w="0" w:type="auto"/>
        <w:tblInd w:w="-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2977"/>
        <w:gridCol w:w="1842"/>
        <w:gridCol w:w="2552"/>
        <w:gridCol w:w="992"/>
      </w:tblGrid>
      <w:tr w:rsidR="00C95588" w:rsidRPr="0011173D" w14:paraId="27EEEFAE" w14:textId="77777777" w:rsidTr="000C60E2">
        <w:trPr>
          <w:trHeight w:val="313"/>
        </w:trPr>
        <w:tc>
          <w:tcPr>
            <w:tcW w:w="8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AF2EFE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TH</w:t>
            </w:r>
          </w:p>
        </w:tc>
        <w:tc>
          <w:tcPr>
            <w:tcW w:w="297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AAB9F7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Mô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huống</w:t>
            </w:r>
            <w:proofErr w:type="spellEnd"/>
          </w:p>
        </w:tc>
        <w:tc>
          <w:tcPr>
            <w:tcW w:w="1842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ACFD96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Dữ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liệu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2552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8960EC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Kết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quả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trông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992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581A1F" w14:textId="77777777" w:rsidR="00C95588" w:rsidRPr="0011173D" w:rsidRDefault="00000000">
            <w:pPr>
              <w:spacing w:after="0"/>
              <w:ind w:left="340"/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39A2DB"/>
                <w:sz w:val="28"/>
                <w:szCs w:val="28"/>
              </w:rPr>
              <w:t>Fix</w:t>
            </w:r>
          </w:p>
        </w:tc>
      </w:tr>
      <w:tr w:rsidR="00C95588" w:rsidRPr="0011173D" w14:paraId="01CA04E0" w14:textId="77777777" w:rsidTr="000C60E2">
        <w:trPr>
          <w:trHeight w:val="1343"/>
        </w:trPr>
        <w:tc>
          <w:tcPr>
            <w:tcW w:w="85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6DA694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F84D41" w14:textId="0AEC77D0" w:rsidR="00C95588" w:rsidRPr="0011173D" w:rsidRDefault="00000000" w:rsidP="00913227">
            <w:pPr>
              <w:spacing w:after="0" w:line="276" w:lineRule="auto"/>
              <w:ind w:left="340" w:right="28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Để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trống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xác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nhân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email,hình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vai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trò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B89EE9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B54AD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Yêu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0570E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3A49ECAE" w14:textId="77777777" w:rsidTr="000C60E2">
        <w:trPr>
          <w:trHeight w:val="4048"/>
        </w:trPr>
        <w:tc>
          <w:tcPr>
            <w:tcW w:w="85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29B18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2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8BA18B" w14:textId="77777777" w:rsidR="00C95588" w:rsidRPr="0011173D" w:rsidRDefault="00000000">
            <w:pPr>
              <w:spacing w:after="0" w:line="276" w:lineRule="auto"/>
              <w:ind w:left="340" w:right="38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tài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C12FC1" w14:textId="77777777" w:rsidR="00C95588" w:rsidRPr="0011173D" w:rsidRDefault="00000000">
            <w:pPr>
              <w:spacing w:before="240" w:after="240" w:line="276" w:lineRule="auto"/>
              <w:ind w:left="240" w:right="20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12345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nguyenhuythuannguyenhuythuan</w:t>
            </w:r>
            <w:proofErr w:type="spellEnd"/>
          </w:p>
          <w:p w14:paraId="7951EC48" w14:textId="77777777" w:rsidR="00C95588" w:rsidRPr="0011173D" w:rsidRDefault="00C95588">
            <w:pPr>
              <w:spacing w:before="240" w:after="240" w:line="300" w:lineRule="auto"/>
              <w:ind w:left="2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</w:p>
        </w:tc>
        <w:tc>
          <w:tcPr>
            <w:tcW w:w="255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E278F2" w14:textId="77777777" w:rsidR="00C95588" w:rsidRPr="0011173D" w:rsidRDefault="00000000">
            <w:pPr>
              <w:spacing w:after="0" w:line="276" w:lineRule="auto"/>
              <w:ind w:left="340" w:right="12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Tài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khoản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46C03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04E6367A" w14:textId="77777777" w:rsidTr="000C60E2">
        <w:trPr>
          <w:trHeight w:val="1134"/>
        </w:trPr>
        <w:tc>
          <w:tcPr>
            <w:tcW w:w="85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09A71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3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5C6CC2" w14:textId="77777777" w:rsidR="00C95588" w:rsidRPr="0011173D" w:rsidRDefault="00000000">
            <w:pPr>
              <w:spacing w:after="0" w:line="276" w:lineRule="auto"/>
              <w:ind w:left="340" w:right="38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C51FED" w14:textId="77777777" w:rsidR="00C95588" w:rsidRPr="0011173D" w:rsidRDefault="00000000">
            <w:pPr>
              <w:spacing w:before="240" w:after="240" w:line="276" w:lineRule="auto"/>
              <w:ind w:left="240" w:right="20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12345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nguyenhuythuannguyenhuythuan</w:t>
            </w:r>
            <w:proofErr w:type="spellEnd"/>
          </w:p>
        </w:tc>
        <w:tc>
          <w:tcPr>
            <w:tcW w:w="255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668B95" w14:textId="77777777" w:rsidR="00C95588" w:rsidRPr="0011173D" w:rsidRDefault="00000000">
            <w:pPr>
              <w:spacing w:after="0" w:line="276" w:lineRule="auto"/>
              <w:ind w:left="340" w:right="18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6 - 16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05ADB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4D64A70E" w14:textId="77777777" w:rsidTr="000C60E2">
        <w:trPr>
          <w:trHeight w:val="1343"/>
        </w:trPr>
        <w:tc>
          <w:tcPr>
            <w:tcW w:w="85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C49681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4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CE7E79" w14:textId="77777777" w:rsidR="00C95588" w:rsidRPr="0011173D" w:rsidRDefault="00000000">
            <w:pPr>
              <w:spacing w:after="0" w:line="276" w:lineRule="auto"/>
              <w:ind w:left="340" w:righ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lớn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30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D6B6DB" w14:textId="77777777" w:rsidR="00C95588" w:rsidRPr="0011173D" w:rsidRDefault="00000000">
            <w:pPr>
              <w:spacing w:before="240" w:after="240" w:line="276" w:lineRule="auto"/>
              <w:ind w:left="240" w:right="20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12345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“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nguyenhuythuannguyenhuythuannguyenhuythuan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”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31D3A9" w14:textId="77777777" w:rsidR="00C95588" w:rsidRPr="0011173D" w:rsidRDefault="00000000">
            <w:pPr>
              <w:spacing w:after="0" w:line="276" w:lineRule="auto"/>
              <w:ind w:left="340" w:right="18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Tên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6 - 30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ký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91EE0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4D945589" w14:textId="77777777" w:rsidTr="000C60E2">
        <w:trPr>
          <w:trHeight w:val="1418"/>
        </w:trPr>
        <w:tc>
          <w:tcPr>
            <w:tcW w:w="85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69A63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lastRenderedPageBreak/>
              <w:t>5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1B706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điện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nhỏ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</w:p>
          <w:p w14:paraId="18B46ED2" w14:textId="77777777" w:rsidR="00C95588" w:rsidRPr="0011173D" w:rsidRDefault="00000000">
            <w:pPr>
              <w:spacing w:after="0" w:line="338" w:lineRule="auto"/>
              <w:ind w:left="340" w:right="1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hơn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10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và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phải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là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đầu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(03, 05,07,08,09)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0C3FBC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12345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hoặc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0123456789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F5FA25" w14:textId="77777777" w:rsidR="00C95588" w:rsidRPr="0011173D" w:rsidRDefault="00000000">
            <w:pPr>
              <w:spacing w:after="0" w:line="276" w:lineRule="auto"/>
              <w:ind w:left="340" w:right="26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Số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điện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thoại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hợp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8A3808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42F2AF8B" w14:textId="77777777" w:rsidTr="000C60E2">
        <w:trPr>
          <w:trHeight w:val="791"/>
        </w:trPr>
        <w:tc>
          <w:tcPr>
            <w:tcW w:w="85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A23F50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6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63B209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Xác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khớp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B1D22C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mk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: 123456,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lại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mk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: 111111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D89FBA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Mật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khẩu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khớp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746FD2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53CFCC6C" w14:textId="77777777" w:rsidTr="000C60E2">
        <w:trPr>
          <w:trHeight w:val="1134"/>
        </w:trPr>
        <w:tc>
          <w:tcPr>
            <w:tcW w:w="85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4542AE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7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1C0F96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Chọn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8EC96E" w14:textId="77777777" w:rsidR="00C95588" w:rsidRPr="0011173D" w:rsidRDefault="00000000">
            <w:pPr>
              <w:spacing w:before="240" w:after="240" w:line="300" w:lineRule="auto"/>
              <w:ind w:left="2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Định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</w:t>
            </w:r>
            <w:proofErr w:type="spellEnd"/>
          </w:p>
          <w:p w14:paraId="4ED255EE" w14:textId="77777777" w:rsidR="00C95588" w:rsidRPr="0011173D" w:rsidRDefault="00000000">
            <w:pPr>
              <w:spacing w:after="0" w:line="338" w:lineRule="auto"/>
              <w:ind w:left="340" w:right="20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(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png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, jpg, jpeg,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webp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)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37648C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Ảnh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194DF0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  <w:tr w:rsidR="00C95588" w:rsidRPr="0011173D" w14:paraId="1B7E77E0" w14:textId="77777777" w:rsidTr="000C60E2">
        <w:trPr>
          <w:trHeight w:val="791"/>
        </w:trPr>
        <w:tc>
          <w:tcPr>
            <w:tcW w:w="85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E23C13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8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2793DF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Email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sai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60AC3B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123.com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BBFB38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Email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không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đúng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định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A17E7E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</w:p>
        </w:tc>
      </w:tr>
      <w:tr w:rsidR="00C95588" w:rsidRPr="0011173D" w14:paraId="1684AC80" w14:textId="77777777" w:rsidTr="000C60E2">
        <w:trPr>
          <w:trHeight w:val="791"/>
        </w:trPr>
        <w:tc>
          <w:tcPr>
            <w:tcW w:w="85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C98685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9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3A745C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Nhập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184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8EB14F" w14:textId="77777777" w:rsidR="00C95588" w:rsidRPr="0011173D" w:rsidRDefault="00000000">
            <w:pPr>
              <w:spacing w:before="240" w:after="240"/>
              <w:ind w:left="2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34ECE7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Chuyển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sang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danh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sách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khách</w:t>
            </w:r>
            <w:proofErr w:type="spellEnd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714583" w14:textId="77777777" w:rsidR="00C95588" w:rsidRPr="0011173D" w:rsidRDefault="00000000">
            <w:pPr>
              <w:spacing w:before="240" w:after="240" w:line="300" w:lineRule="auto"/>
              <w:ind w:left="340"/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</w:pPr>
            <w:r w:rsidRPr="0011173D">
              <w:rPr>
                <w:rFonts w:ascii="Times  New Roman" w:eastAsia="Times" w:hAnsi="Times  New Roman" w:cs="Times New Roman"/>
                <w:bCs/>
                <w:color w:val="auto"/>
                <w:sz w:val="28"/>
                <w:szCs w:val="28"/>
              </w:rPr>
              <w:t>ok</w:t>
            </w:r>
          </w:p>
        </w:tc>
      </w:tr>
    </w:tbl>
    <w:p w14:paraId="7ADA7247" w14:textId="77777777" w:rsidR="00C95588" w:rsidRPr="0011173D" w:rsidRDefault="00C95588">
      <w:pPr>
        <w:jc w:val="center"/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p w14:paraId="295F0E72" w14:textId="77777777" w:rsidR="00C95588" w:rsidRPr="0011173D" w:rsidRDefault="00000000" w:rsidP="00543B00">
      <w:pPr>
        <w:pStyle w:val="Heading1"/>
        <w:jc w:val="center"/>
        <w:rPr>
          <w:rFonts w:ascii="Times  New Roman" w:eastAsia="Times" w:hAnsi="Times  New Roman" w:cs="Times New Roman"/>
          <w:color w:val="4472C4" w:themeColor="accent1"/>
          <w:sz w:val="32"/>
          <w:szCs w:val="32"/>
        </w:rPr>
      </w:pPr>
      <w:r w:rsidRPr="0011173D">
        <w:rPr>
          <w:rFonts w:ascii="Times  New Roman" w:eastAsia="Times" w:hAnsi="Times  New Roman" w:cs="Times New Roman"/>
          <w:color w:val="4472C4" w:themeColor="accent1"/>
          <w:sz w:val="32"/>
          <w:szCs w:val="32"/>
        </w:rPr>
        <w:t>PHẦN 7: KẾT LUẬN</w:t>
      </w:r>
    </w:p>
    <w:p w14:paraId="3EBA009C" w14:textId="3DD54C84" w:rsidR="00C95588" w:rsidRPr="0011173D" w:rsidRDefault="00543B00" w:rsidP="00543B00">
      <w:pPr>
        <w:pStyle w:val="Heading2"/>
        <w:rPr>
          <w:rFonts w:ascii="Times  New Roman" w:eastAsia="Times" w:hAnsi="Times  New Roman" w:cs="Times New Roman"/>
          <w:b w:val="0"/>
          <w:bCs/>
          <w:color w:val="4A86E8"/>
          <w:sz w:val="28"/>
          <w:szCs w:val="28"/>
        </w:rPr>
      </w:pPr>
      <w:r w:rsidRPr="0011173D">
        <w:rPr>
          <w:rFonts w:ascii="Times  New Roman" w:eastAsia="Times" w:hAnsi="Times  New Roman" w:cs="Times New Roman"/>
          <w:b w:val="0"/>
          <w:bCs/>
          <w:color w:val="4472C4" w:themeColor="accent1"/>
          <w:sz w:val="28"/>
          <w:szCs w:val="28"/>
        </w:rPr>
        <w:t>7.1 KHÓ KHĂN</w:t>
      </w:r>
    </w:p>
    <w:p w14:paraId="00B6284F" w14:textId="77777777" w:rsidR="00C95588" w:rsidRPr="0011173D" w:rsidRDefault="00000000" w:rsidP="008D11B7">
      <w:pPr>
        <w:spacing w:before="60" w:after="0" w:line="351" w:lineRule="auto"/>
        <w:ind w:left="34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Những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khăn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bài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:</w:t>
      </w:r>
    </w:p>
    <w:p w14:paraId="673504B0" w14:textId="59FED7CE" w:rsidR="00C95588" w:rsidRPr="0011173D" w:rsidRDefault="00000000" w:rsidP="008D11B7">
      <w:pPr>
        <w:spacing w:after="0"/>
        <w:ind w:left="1060" w:right="22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- 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chưa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thật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sự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quen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kiến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thức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trình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độ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mỗi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người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khác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điều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tạo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lên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trở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ngại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nhằn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lastRenderedPageBreak/>
        <w:t>khiến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phải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tập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thích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nghi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điều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chia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người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từng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phần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công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cũng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điều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khá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khăn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.</w:t>
      </w:r>
    </w:p>
    <w:p w14:paraId="7801B14C" w14:textId="77777777" w:rsidR="00C95588" w:rsidRPr="0011173D" w:rsidRDefault="00000000" w:rsidP="008D11B7">
      <w:pPr>
        <w:spacing w:after="0"/>
        <w:ind w:left="1060" w:right="22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ab/>
        <w:t xml:space="preserve">Thông tin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dữ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liệu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chia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sẻ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thiếu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đồng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nhất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gặp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xung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đột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đẩy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lên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git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cũng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vấn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đề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thường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gặp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trong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.</w:t>
      </w:r>
    </w:p>
    <w:p w14:paraId="73FBA259" w14:textId="77777777" w:rsidR="00C95588" w:rsidRPr="0011173D" w:rsidRDefault="00C95588" w:rsidP="008D11B7">
      <w:pPr>
        <w:spacing w:after="0"/>
        <w:ind w:left="1060" w:right="22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</w:p>
    <w:p w14:paraId="17902659" w14:textId="77777777" w:rsidR="00C95588" w:rsidRPr="0011173D" w:rsidRDefault="00000000" w:rsidP="008D11B7">
      <w:pPr>
        <w:spacing w:after="0"/>
        <w:ind w:left="1060" w:right="54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ab/>
        <w:t xml:space="preserve">Sau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cùng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gặp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khăn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trong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tương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tác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chủ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yếu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gặp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nhau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trong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buổi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họp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mặt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ngắn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ngủi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online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vì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vậy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tìm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hiểu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thấu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hiểu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nhau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rất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khăn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.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Điều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này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ảnh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hưởng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ít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nhiều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hiệu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quả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công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.</w:t>
      </w:r>
    </w:p>
    <w:p w14:paraId="101BDB1C" w14:textId="77777777" w:rsidR="00C95588" w:rsidRPr="0011173D" w:rsidRDefault="00C95588" w:rsidP="008D11B7">
      <w:pPr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</w:p>
    <w:p w14:paraId="17B16C2F" w14:textId="7AAA0117" w:rsidR="00C95588" w:rsidRPr="0011173D" w:rsidRDefault="00543B00" w:rsidP="00543B00">
      <w:pPr>
        <w:pStyle w:val="Heading2"/>
        <w:rPr>
          <w:rFonts w:ascii="Times  New Roman" w:eastAsia="Times" w:hAnsi="Times  New Roman" w:cs="Times New Roman"/>
          <w:b w:val="0"/>
          <w:bCs/>
          <w:color w:val="0070C0"/>
          <w:sz w:val="28"/>
          <w:szCs w:val="28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  <w:sz w:val="28"/>
          <w:szCs w:val="28"/>
        </w:rPr>
        <w:t>7.2 THUẬN LỢI</w:t>
      </w:r>
    </w:p>
    <w:p w14:paraId="0C900498" w14:textId="77777777" w:rsidR="00C95588" w:rsidRPr="0011173D" w:rsidRDefault="00000000">
      <w:pPr>
        <w:spacing w:before="40" w:after="0"/>
        <w:ind w:left="340"/>
        <w:rPr>
          <w:rFonts w:ascii="Times  New Roman" w:eastAsia="Times" w:hAnsi="Times  New Roman" w:cs="Times New Roman"/>
          <w:bCs/>
          <w:sz w:val="28"/>
          <w:szCs w:val="28"/>
        </w:rPr>
      </w:pP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Những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thuận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lợi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khi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bài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:</w:t>
      </w:r>
    </w:p>
    <w:p w14:paraId="0C0CF391" w14:textId="77777777" w:rsidR="00C95588" w:rsidRPr="0011173D" w:rsidRDefault="00000000">
      <w:pPr>
        <w:spacing w:before="40" w:after="0" w:line="276" w:lineRule="auto"/>
        <w:ind w:left="1060" w:right="54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  <w:t xml:space="preserve">Thành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ai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cũng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hòa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đồng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dễ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thương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mọi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người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trong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dễ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dàng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giao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cũng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như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biết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khả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nhau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có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thể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bù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trừ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nhau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để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hoàn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bài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tốt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nhất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67E8CBED" w14:textId="77777777" w:rsidR="00C95588" w:rsidRPr="0011173D" w:rsidRDefault="00C95588">
      <w:pPr>
        <w:spacing w:before="40" w:after="0" w:line="276" w:lineRule="auto"/>
        <w:ind w:left="1060" w:right="540"/>
        <w:rPr>
          <w:rFonts w:ascii="Times  New Roman" w:eastAsia="Times" w:hAnsi="Times  New Roman" w:cs="Times New Roman"/>
          <w:bCs/>
          <w:sz w:val="28"/>
          <w:szCs w:val="28"/>
        </w:rPr>
      </w:pPr>
    </w:p>
    <w:p w14:paraId="68E44386" w14:textId="77777777" w:rsidR="00C95588" w:rsidRPr="0011173D" w:rsidRDefault="00000000">
      <w:pPr>
        <w:spacing w:after="0" w:line="276" w:lineRule="auto"/>
        <w:ind w:left="1060" w:right="30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Mỗi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có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trình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độ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khác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nhau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do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đó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mỗi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có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thể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cùng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nhau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hợp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giúp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học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hỏi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kiến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thức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nâng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cao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chuyên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môn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17FF5242" w14:textId="77777777" w:rsidR="00C95588" w:rsidRPr="0011173D" w:rsidRDefault="00C95588">
      <w:pPr>
        <w:spacing w:after="0" w:line="276" w:lineRule="auto"/>
        <w:ind w:left="1060" w:right="300"/>
        <w:rPr>
          <w:rFonts w:ascii="Times  New Roman" w:eastAsia="Times" w:hAnsi="Times  New Roman" w:cs="Times New Roman"/>
          <w:bCs/>
          <w:sz w:val="28"/>
          <w:szCs w:val="28"/>
        </w:rPr>
      </w:pPr>
    </w:p>
    <w:p w14:paraId="39037B01" w14:textId="77777777" w:rsidR="00C95588" w:rsidRPr="0011173D" w:rsidRDefault="00000000">
      <w:pPr>
        <w:spacing w:after="0" w:line="276" w:lineRule="auto"/>
        <w:ind w:left="1060" w:right="68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  <w:t xml:space="preserve">Thành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đều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giúp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đỡ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hỗ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trợ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lẫn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nhau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giúp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giảm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căng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thẳng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trong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công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tăng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hiệu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suất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5592A4B6" w14:textId="77777777" w:rsidR="00C95588" w:rsidRPr="0011173D" w:rsidRDefault="00C95588">
      <w:pPr>
        <w:spacing w:after="0" w:line="276" w:lineRule="auto"/>
        <w:ind w:left="1060" w:right="680"/>
        <w:rPr>
          <w:rFonts w:ascii="Times  New Roman" w:eastAsia="Times" w:hAnsi="Times  New Roman" w:cs="Times New Roman"/>
          <w:bCs/>
          <w:sz w:val="28"/>
          <w:szCs w:val="28"/>
        </w:rPr>
      </w:pPr>
    </w:p>
    <w:p w14:paraId="75C5C1AA" w14:textId="77777777" w:rsidR="00C95588" w:rsidRPr="0011173D" w:rsidRDefault="00000000">
      <w:pPr>
        <w:spacing w:after="0" w:line="276" w:lineRule="auto"/>
        <w:ind w:left="1060" w:right="64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Cuối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cùng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chúng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cũng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đã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tìm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hiểu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nhiều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những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kiến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thức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ngoài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khi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bài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này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khá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thuận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lợi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3EA39802" w14:textId="77777777" w:rsidR="00C95588" w:rsidRPr="0011173D" w:rsidRDefault="00000000">
      <w:pPr>
        <w:spacing w:after="24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</w:p>
    <w:p w14:paraId="250B6B4E" w14:textId="13E09208" w:rsidR="00C95588" w:rsidRPr="0011173D" w:rsidRDefault="00543B00" w:rsidP="00543B00">
      <w:pPr>
        <w:pStyle w:val="Heading2"/>
        <w:rPr>
          <w:rFonts w:ascii="Times  New Roman" w:eastAsia="Times" w:hAnsi="Times  New Roman" w:cs="Times New Roman"/>
          <w:b w:val="0"/>
          <w:bCs/>
          <w:color w:val="0070C0"/>
          <w:sz w:val="28"/>
          <w:szCs w:val="28"/>
        </w:rPr>
      </w:pPr>
      <w:r w:rsidRPr="0011173D">
        <w:rPr>
          <w:rFonts w:ascii="Times  New Roman" w:eastAsia="Times" w:hAnsi="Times  New Roman" w:cs="Times New Roman"/>
          <w:b w:val="0"/>
          <w:bCs/>
          <w:color w:val="0070C0"/>
          <w:sz w:val="28"/>
          <w:szCs w:val="28"/>
        </w:rPr>
        <w:t>7.3 NHỮNG BÀI HỌC RÚT RA KHI LÀM DỰ ÁN</w:t>
      </w:r>
    </w:p>
    <w:p w14:paraId="42205C5D" w14:textId="77777777" w:rsidR="00C95588" w:rsidRPr="0011173D" w:rsidRDefault="00000000">
      <w:pPr>
        <w:spacing w:before="40" w:after="0"/>
        <w:ind w:left="340" w:right="64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Trong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suốt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quá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trình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dự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nhau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chúng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đã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rút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ra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số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bài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học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như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:</w:t>
      </w:r>
    </w:p>
    <w:p w14:paraId="6E842B22" w14:textId="77777777" w:rsidR="00C95588" w:rsidRPr="0011173D" w:rsidRDefault="00000000">
      <w:pPr>
        <w:spacing w:after="0"/>
        <w:ind w:left="1060" w:right="80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   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Cải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thiện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thêm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về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kỹ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giao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giải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quyết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những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bất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đồng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giữa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5F779EE7" w14:textId="77777777" w:rsidR="00C95588" w:rsidRPr="0011173D" w:rsidRDefault="00000000">
      <w:pPr>
        <w:spacing w:after="0"/>
        <w:ind w:left="1060" w:right="54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lastRenderedPageBreak/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Lắng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nghe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những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ý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kiến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khác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tìm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hiểu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hoàn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thiện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những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thiếu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sót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bản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thân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0B17DEF6" w14:textId="77777777" w:rsidR="00C95588" w:rsidRPr="0011173D" w:rsidRDefault="00000000">
      <w:pPr>
        <w:spacing w:after="0" w:line="350" w:lineRule="auto"/>
        <w:ind w:left="1420" w:hanging="36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  <w:t xml:space="preserve">Tôn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trọng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ý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kiến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người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khác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ghi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nhận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nỗ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lực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2DD12B15" w14:textId="77777777" w:rsidR="00C95588" w:rsidRPr="0011173D" w:rsidRDefault="00000000">
      <w:pPr>
        <w:spacing w:after="0"/>
        <w:ind w:left="1060" w:right="460"/>
        <w:jc w:val="both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Kiểm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soát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tiến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trình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công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nắm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thức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tổ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chức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lập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kế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hoạch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hiệu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quả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. Khi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xảy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ra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vấn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đề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luôn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nỗ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lực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cùng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nhau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xác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định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nguyên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nhân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tìm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ra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hướng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giải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quyết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kịp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thời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4C6E8272" w14:textId="77777777" w:rsidR="00C95588" w:rsidRPr="0011173D" w:rsidRDefault="00000000">
      <w:pPr>
        <w:spacing w:after="0"/>
        <w:ind w:left="1420" w:hanging="360"/>
        <w:jc w:val="both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Hiểu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phân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chia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công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theo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khả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từng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468F23A2" w14:textId="65444C44" w:rsidR="00C95588" w:rsidRPr="0011173D" w:rsidRDefault="00543B00" w:rsidP="00543B00">
      <w:pPr>
        <w:pStyle w:val="Heading2"/>
        <w:rPr>
          <w:rFonts w:ascii="Times  New Roman" w:eastAsia="Times" w:hAnsi="Times  New Roman" w:cs="Times New Roman"/>
          <w:b w:val="0"/>
          <w:bCs/>
          <w:color w:val="4472C4" w:themeColor="accent1"/>
          <w:sz w:val="28"/>
          <w:szCs w:val="28"/>
        </w:rPr>
      </w:pPr>
      <w:r w:rsidRPr="0011173D">
        <w:rPr>
          <w:rFonts w:ascii="Times  New Roman" w:eastAsia="Times" w:hAnsi="Times  New Roman" w:cs="Times New Roman"/>
          <w:b w:val="0"/>
          <w:bCs/>
          <w:color w:val="4472C4" w:themeColor="accent1"/>
          <w:sz w:val="28"/>
          <w:szCs w:val="28"/>
        </w:rPr>
        <w:t>7.4 KẾT QUẢ LÀM ĐƯỢC</w:t>
      </w:r>
    </w:p>
    <w:p w14:paraId="7C56DDFB" w14:textId="77777777" w:rsidR="00C95588" w:rsidRPr="0011173D" w:rsidRDefault="00000000">
      <w:pPr>
        <w:spacing w:before="60" w:after="0" w:line="276" w:lineRule="auto"/>
        <w:ind w:left="1060" w:right="80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Tìm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hiểu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nhiều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về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ngôn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ngữ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phân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tích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thiết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kế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xây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dựng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website.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Hiểu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rõ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về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quy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trình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quần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áo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trực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tuyến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2B8EE81C" w14:textId="77777777" w:rsidR="00C95588" w:rsidRPr="0011173D" w:rsidRDefault="00000000">
      <w:pPr>
        <w:spacing w:after="0" w:line="276" w:lineRule="auto"/>
        <w:ind w:left="1060" w:right="24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Phân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tích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bài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toán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lý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quản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lý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quần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áo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online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đáp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ứng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cầu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đặt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ra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người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tiêu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dùng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246B52D0" w14:textId="77777777" w:rsidR="00C95588" w:rsidRPr="0011173D" w:rsidRDefault="00000000">
      <w:pPr>
        <w:spacing w:after="0" w:line="276" w:lineRule="auto"/>
        <w:ind w:left="1060" w:right="36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Phân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tích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quy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trình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hoạt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động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chức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hệ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thống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biểu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diễn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qua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sơ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đồ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ERD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xây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dựng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cơ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sở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dữ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liệu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phù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hợp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trên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MySQL.</w:t>
      </w:r>
    </w:p>
    <w:p w14:paraId="4454CAD5" w14:textId="77777777" w:rsidR="00C95588" w:rsidRPr="0011173D" w:rsidRDefault="00000000">
      <w:pPr>
        <w:spacing w:after="0" w:line="276" w:lineRule="auto"/>
        <w:ind w:left="1060" w:right="30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  <w:t xml:space="preserve">Hoàn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thiện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quần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áo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những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chức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cơ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bản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cần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thiết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nhất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thuận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tiện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người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dùng.Giao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diện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thân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thiện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dễ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sử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dụng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chế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lỗi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ở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mức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tối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thiểu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03F61BFC" w14:textId="77777777" w:rsidR="00C95588" w:rsidRPr="0011173D" w:rsidRDefault="00000000">
      <w:pPr>
        <w:spacing w:before="80" w:after="0" w:line="276" w:lineRule="auto"/>
        <w:ind w:left="1060" w:right="82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  <w:t xml:space="preserve">Thành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thạo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trong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xây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dựng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ứng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dụng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PHP,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hiểu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tổ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chức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chương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trình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phân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bổ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công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139C346B" w14:textId="77777777" w:rsidR="00C95588" w:rsidRPr="0011173D" w:rsidRDefault="00000000">
      <w:pPr>
        <w:spacing w:after="0" w:line="276" w:lineRule="auto"/>
        <w:ind w:left="1060" w:right="82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Tìm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hiểu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về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công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cụ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để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xây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dựng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trang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như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visual studio code.</w:t>
      </w:r>
    </w:p>
    <w:p w14:paraId="6A93A43E" w14:textId="77777777" w:rsidR="00C95588" w:rsidRPr="0011173D" w:rsidRDefault="00000000">
      <w:pPr>
        <w:spacing w:after="0" w:line="276" w:lineRule="auto"/>
        <w:ind w:left="1060" w:right="32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  <w:t xml:space="preserve">Website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đã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giúp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người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dùng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tiết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kiệm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thời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gian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công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sức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để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có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sản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phẩm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ưng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ý.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Dễ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dàng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quản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lý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thông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tin chi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tiết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người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dùng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thông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tin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về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sản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phẩm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những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hàng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người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mua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sản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phẩm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từ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đó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sẽ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thuận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tiện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cho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thanh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toán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giao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hàng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3D10C148" w14:textId="77777777" w:rsidR="00C95588" w:rsidRPr="0011173D" w:rsidRDefault="00000000">
      <w:pPr>
        <w:spacing w:after="0" w:line="351" w:lineRule="auto"/>
        <w:ind w:left="1420" w:hanging="360"/>
        <w:rPr>
          <w:rFonts w:ascii="Times  New Roman" w:eastAsia="Times" w:hAnsi="Times  New Roman" w:cs="Times New Roman"/>
          <w:bCs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Thực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hiện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kiểm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thử</w:t>
      </w:r>
      <w:proofErr w:type="spellEnd"/>
      <w:r w:rsidRPr="0011173D">
        <w:rPr>
          <w:rFonts w:ascii="Times  New Roman" w:eastAsia="Times" w:hAnsi="Times  New Roman" w:cs="Times New Roman"/>
          <w:bCs/>
          <w:sz w:val="28"/>
          <w:szCs w:val="28"/>
        </w:rPr>
        <w:t>.</w:t>
      </w:r>
    </w:p>
    <w:p w14:paraId="028C7F18" w14:textId="54A61D75" w:rsidR="00543B00" w:rsidRPr="0011173D" w:rsidRDefault="00543B00" w:rsidP="00543B00">
      <w:pPr>
        <w:pStyle w:val="Heading2"/>
        <w:rPr>
          <w:rFonts w:ascii="Times  New Roman" w:eastAsia="Times" w:hAnsi="Times  New Roman" w:cs="Times New Roman"/>
          <w:b w:val="0"/>
          <w:bCs/>
          <w:color w:val="4472C4" w:themeColor="accent1"/>
          <w:sz w:val="28"/>
          <w:szCs w:val="28"/>
        </w:rPr>
      </w:pPr>
      <w:bookmarkStart w:id="2" w:name="_heading=h.sg4ak1npgcor" w:colFirst="0" w:colLast="0"/>
      <w:bookmarkEnd w:id="2"/>
      <w:r w:rsidRPr="0011173D">
        <w:rPr>
          <w:rFonts w:ascii="Times  New Roman" w:eastAsia="Times" w:hAnsi="Times  New Roman" w:cs="Times New Roman"/>
          <w:b w:val="0"/>
          <w:bCs/>
          <w:color w:val="4472C4" w:themeColor="accent1"/>
          <w:sz w:val="28"/>
          <w:szCs w:val="28"/>
        </w:rPr>
        <w:t>7.5 ƯU ĐIỂM</w:t>
      </w:r>
    </w:p>
    <w:p w14:paraId="41302FE2" w14:textId="77777777" w:rsidR="00C95588" w:rsidRPr="0011173D" w:rsidRDefault="00000000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0" w:line="276" w:lineRule="auto"/>
        <w:rPr>
          <w:rFonts w:ascii="Times  New Roman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- Chi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phí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khởi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đầu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thấp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Mở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trang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web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bán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hàng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giảm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chi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phí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khởi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đầu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so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mở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cửa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hàng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bán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lẻ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truyền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thống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.</w:t>
      </w:r>
    </w:p>
    <w:p w14:paraId="70A9C58B" w14:textId="77777777" w:rsidR="00C95588" w:rsidRPr="0011173D" w:rsidRDefault="00000000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0" w:line="276" w:lineRule="auto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-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cận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khách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hàng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tiềm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thị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số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giúp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cửa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hàng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thời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trang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trực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tuyến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cận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khách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hàng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tiềm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cách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hiệu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quả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.</w:t>
      </w:r>
    </w:p>
    <w:p w14:paraId="3C0C5A89" w14:textId="77777777" w:rsidR="00C95588" w:rsidRPr="0011173D" w:rsidRDefault="00000000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300" w:line="276" w:lineRule="auto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lastRenderedPageBreak/>
        <w:t>-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Thiết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kế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quan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trọng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trang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web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thiết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kế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tốt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thể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cho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trải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nghiệm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mua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sắm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trực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tuyến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trở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nên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thuận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lợi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hấp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dẫn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.</w:t>
      </w:r>
    </w:p>
    <w:p w14:paraId="3631AD5F" w14:textId="1D52F7CA" w:rsidR="00543B00" w:rsidRPr="0011173D" w:rsidRDefault="00543B00" w:rsidP="00543B00">
      <w:pPr>
        <w:pStyle w:val="Heading2"/>
        <w:rPr>
          <w:rFonts w:ascii="Times  New Roman" w:eastAsia="Times" w:hAnsi="Times  New Roman" w:cs="Times New Roman"/>
          <w:b w:val="0"/>
          <w:bCs/>
          <w:color w:val="4472C4" w:themeColor="accent1"/>
          <w:sz w:val="28"/>
          <w:szCs w:val="28"/>
        </w:rPr>
      </w:pPr>
      <w:bookmarkStart w:id="3" w:name="_heading=h.4kgqy39c955s" w:colFirst="0" w:colLast="0"/>
      <w:bookmarkEnd w:id="3"/>
      <w:r w:rsidRPr="0011173D">
        <w:rPr>
          <w:rFonts w:ascii="Times  New Roman" w:eastAsia="Times" w:hAnsi="Times  New Roman" w:cs="Times New Roman"/>
          <w:b w:val="0"/>
          <w:bCs/>
          <w:color w:val="4472C4" w:themeColor="accent1"/>
          <w:sz w:val="28"/>
          <w:szCs w:val="28"/>
        </w:rPr>
        <w:t>7.6 HẠN CHẾ</w:t>
      </w:r>
    </w:p>
    <w:p w14:paraId="533CAB73" w14:textId="77777777" w:rsidR="00C95588" w:rsidRPr="0011173D" w:rsidRDefault="00000000">
      <w:pPr>
        <w:numPr>
          <w:ilvl w:val="0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0" w:line="276" w:lineRule="auto"/>
        <w:rPr>
          <w:rFonts w:ascii="Times  New Roman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-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Không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thể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kiểm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trực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sản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phẩm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Khách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hàng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không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thể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kiểm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chất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lượng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sản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phẩm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trực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thể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dẫn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sự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không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hài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lòng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nếu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sản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phẩm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không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đáp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ứng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mong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đợi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.</w:t>
      </w:r>
    </w:p>
    <w:p w14:paraId="598A35AA" w14:textId="77777777" w:rsidR="00C95588" w:rsidRPr="0011173D" w:rsidRDefault="00000000">
      <w:pPr>
        <w:numPr>
          <w:ilvl w:val="0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300" w:line="276" w:lineRule="auto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-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Rủi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ro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về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chất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lượng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sản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phẩm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: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sản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phẩm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thực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tế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không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đúng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mô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trên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trang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web,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đặc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biệt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đối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quần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áo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thể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từ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chất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liệu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kém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.</w:t>
      </w:r>
    </w:p>
    <w:p w14:paraId="2639A143" w14:textId="62DF9C39" w:rsidR="00C95588" w:rsidRPr="0011173D" w:rsidRDefault="00543B00" w:rsidP="00543B00">
      <w:pPr>
        <w:pStyle w:val="Heading2"/>
        <w:rPr>
          <w:rFonts w:ascii="Times  New Roman" w:eastAsia="Times" w:hAnsi="Times  New Roman" w:cs="Times New Roman"/>
          <w:b w:val="0"/>
          <w:bCs/>
          <w:color w:val="4472C4" w:themeColor="accent1"/>
          <w:sz w:val="28"/>
          <w:szCs w:val="28"/>
        </w:rPr>
      </w:pPr>
      <w:bookmarkStart w:id="4" w:name="_heading=h.h1e36lfwl43o" w:colFirst="0" w:colLast="0"/>
      <w:bookmarkEnd w:id="4"/>
      <w:r w:rsidRPr="0011173D">
        <w:rPr>
          <w:rFonts w:ascii="Times  New Roman" w:eastAsia="Times" w:hAnsi="Times  New Roman" w:cs="Times New Roman"/>
          <w:b w:val="0"/>
          <w:bCs/>
          <w:color w:val="4472C4" w:themeColor="accent1"/>
          <w:sz w:val="28"/>
          <w:szCs w:val="28"/>
        </w:rPr>
        <w:t>7.7   HƯỚNG PHÁT TRIỂN</w:t>
      </w:r>
    </w:p>
    <w:p w14:paraId="0BEC4D67" w14:textId="77777777" w:rsidR="00C95588" w:rsidRPr="0011173D" w:rsidRDefault="00000000">
      <w:pPr>
        <w:numPr>
          <w:ilvl w:val="0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before="40" w:after="0" w:line="276" w:lineRule="auto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-      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tục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hoàn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thiện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chức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website</w:t>
      </w:r>
    </w:p>
    <w:p w14:paraId="03621587" w14:textId="77777777" w:rsidR="00C95588" w:rsidRPr="0011173D" w:rsidRDefault="00000000">
      <w:pPr>
        <w:numPr>
          <w:ilvl w:val="0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0" w:line="276" w:lineRule="auto"/>
        <w:ind w:right="50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Xây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dựng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nhiều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chức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hoàn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thiện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về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mặt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giao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diện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.</w:t>
      </w:r>
    </w:p>
    <w:p w14:paraId="64E09CDB" w14:textId="77777777" w:rsidR="00C95588" w:rsidRPr="0011173D" w:rsidRDefault="00000000">
      <w:pPr>
        <w:numPr>
          <w:ilvl w:val="0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0" w:line="276" w:lineRule="auto"/>
        <w:ind w:right="56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-   </w:t>
      </w: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ab/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Với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nỗ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lực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bản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thân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dự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cố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gắng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hoàn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yêu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cầu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đề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tài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. Do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thời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gian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năng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lực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có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nên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website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của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chưa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hoàn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thiện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hết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.</w:t>
      </w:r>
    </w:p>
    <w:p w14:paraId="17EE5BF9" w14:textId="77777777" w:rsidR="00C95588" w:rsidRPr="0011173D" w:rsidRDefault="00C95588">
      <w:pPr>
        <w:numPr>
          <w:ilvl w:val="0"/>
          <w:numId w:val="2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pacing w:after="300" w:line="276" w:lineRule="auto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</w:p>
    <w:p w14:paraId="2E4B0DD7" w14:textId="77777777" w:rsidR="00C95588" w:rsidRPr="0011173D" w:rsidRDefault="00C95588">
      <w:pPr>
        <w:pStyle w:val="Heading2"/>
        <w:keepNext w:val="0"/>
        <w:keepLines w:val="0"/>
        <w:spacing w:before="220" w:after="0" w:line="276" w:lineRule="auto"/>
        <w:ind w:left="4100"/>
        <w:rPr>
          <w:rFonts w:ascii="Times  New Roman" w:eastAsia="Times" w:hAnsi="Times  New Roman" w:cs="Times New Roman"/>
          <w:b w:val="0"/>
          <w:bCs/>
          <w:color w:val="4F81BC"/>
          <w:sz w:val="28"/>
          <w:szCs w:val="28"/>
        </w:rPr>
      </w:pPr>
      <w:bookmarkStart w:id="5" w:name="_heading=h.41l7mznu0isq" w:colFirst="0" w:colLast="0"/>
      <w:bookmarkEnd w:id="5"/>
    </w:p>
    <w:p w14:paraId="105EB54B" w14:textId="77777777" w:rsidR="00C95588" w:rsidRPr="0011173D" w:rsidRDefault="00C95588">
      <w:pPr>
        <w:pStyle w:val="Heading2"/>
        <w:keepNext w:val="0"/>
        <w:keepLines w:val="0"/>
        <w:spacing w:before="220" w:after="0" w:line="276" w:lineRule="auto"/>
        <w:ind w:left="4100"/>
        <w:rPr>
          <w:rFonts w:ascii="Times  New Roman" w:eastAsia="Times" w:hAnsi="Times  New Roman" w:cs="Times New Roman"/>
          <w:b w:val="0"/>
          <w:bCs/>
          <w:color w:val="4F81BC"/>
          <w:sz w:val="28"/>
          <w:szCs w:val="28"/>
        </w:rPr>
      </w:pPr>
      <w:bookmarkStart w:id="6" w:name="_heading=h.c5mzs1rt6kcc" w:colFirst="0" w:colLast="0"/>
      <w:bookmarkEnd w:id="6"/>
    </w:p>
    <w:p w14:paraId="1C5DBCF7" w14:textId="77777777" w:rsidR="00C95588" w:rsidRPr="0011173D" w:rsidRDefault="00C95588">
      <w:pPr>
        <w:pStyle w:val="Heading2"/>
        <w:keepNext w:val="0"/>
        <w:keepLines w:val="0"/>
        <w:spacing w:before="220" w:after="0" w:line="276" w:lineRule="auto"/>
        <w:ind w:left="4100"/>
        <w:rPr>
          <w:rFonts w:ascii="Times  New Roman" w:eastAsia="Times" w:hAnsi="Times  New Roman" w:cs="Times New Roman"/>
          <w:b w:val="0"/>
          <w:bCs/>
          <w:color w:val="4F81BC"/>
          <w:sz w:val="28"/>
          <w:szCs w:val="28"/>
        </w:rPr>
      </w:pPr>
      <w:bookmarkStart w:id="7" w:name="_heading=h.j6c4eth6djma" w:colFirst="0" w:colLast="0"/>
      <w:bookmarkEnd w:id="7"/>
    </w:p>
    <w:p w14:paraId="5327047B" w14:textId="77777777" w:rsidR="00C95588" w:rsidRDefault="00C95588">
      <w:pPr>
        <w:pStyle w:val="Heading2"/>
        <w:keepNext w:val="0"/>
        <w:keepLines w:val="0"/>
        <w:spacing w:before="220" w:after="0" w:line="276" w:lineRule="auto"/>
        <w:ind w:left="4100"/>
        <w:rPr>
          <w:rFonts w:ascii="Times  New Roman" w:eastAsia="Times" w:hAnsi="Times  New Roman" w:cs="Times New Roman"/>
          <w:b w:val="0"/>
          <w:bCs/>
          <w:color w:val="4F81BC"/>
          <w:sz w:val="28"/>
          <w:szCs w:val="28"/>
        </w:rPr>
      </w:pPr>
      <w:bookmarkStart w:id="8" w:name="_heading=h.4cw69avusolh" w:colFirst="0" w:colLast="0"/>
      <w:bookmarkEnd w:id="8"/>
    </w:p>
    <w:p w14:paraId="00244CF9" w14:textId="77777777" w:rsidR="00CD317E" w:rsidRDefault="00CD317E" w:rsidP="00CD317E"/>
    <w:p w14:paraId="03839B5C" w14:textId="77777777" w:rsidR="00CD317E" w:rsidRDefault="00CD317E" w:rsidP="00CD317E"/>
    <w:p w14:paraId="7033AC2F" w14:textId="77777777" w:rsidR="00CD317E" w:rsidRDefault="00CD317E" w:rsidP="00CD317E"/>
    <w:p w14:paraId="7B9B570A" w14:textId="77777777" w:rsidR="00CD317E" w:rsidRDefault="00CD317E" w:rsidP="00CD317E"/>
    <w:p w14:paraId="3AB13E99" w14:textId="77777777" w:rsidR="00CD317E" w:rsidRPr="00CD317E" w:rsidRDefault="00CD317E" w:rsidP="00CD317E"/>
    <w:p w14:paraId="1AE3B7BB" w14:textId="4B032333" w:rsidR="00C95588" w:rsidRPr="0011173D" w:rsidRDefault="00543B00" w:rsidP="00543B00">
      <w:pPr>
        <w:pStyle w:val="Heading1"/>
        <w:jc w:val="center"/>
        <w:rPr>
          <w:rFonts w:ascii="Times  New Roman" w:eastAsia="Times" w:hAnsi="Times  New Roman" w:cs="Times New Roman"/>
          <w:color w:val="4F81BC"/>
          <w:sz w:val="28"/>
          <w:szCs w:val="28"/>
        </w:rPr>
      </w:pPr>
      <w:bookmarkStart w:id="9" w:name="_heading=h.gl2hjzqtrmff" w:colFirst="0" w:colLast="0"/>
      <w:bookmarkEnd w:id="9"/>
      <w:r w:rsidRPr="0011173D">
        <w:rPr>
          <w:rFonts w:ascii="Times  New Roman" w:eastAsia="Times" w:hAnsi="Times  New Roman" w:cs="Times New Roman"/>
          <w:color w:val="4F81BC"/>
          <w:sz w:val="28"/>
          <w:szCs w:val="28"/>
        </w:rPr>
        <w:lastRenderedPageBreak/>
        <w:t>LỜI CẢM ƠN</w:t>
      </w:r>
    </w:p>
    <w:p w14:paraId="2D0C3AA1" w14:textId="77777777" w:rsidR="00C95588" w:rsidRPr="0011173D" w:rsidRDefault="00000000">
      <w:pPr>
        <w:spacing w:before="40" w:after="0" w:line="276" w:lineRule="auto"/>
        <w:ind w:left="340" w:right="24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Trải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qua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một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nửa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chặng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đường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tại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Trường Cao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đẳng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thực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hành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FPT Polytechnic.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Chúng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xin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trân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thành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cảm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tất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các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thầy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cô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giáo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giúp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đỡ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chúng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trong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quá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trình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rèn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luyện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học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tập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tại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trường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.</w:t>
      </w:r>
    </w:p>
    <w:p w14:paraId="49320715" w14:textId="77777777" w:rsidR="00C95588" w:rsidRPr="0011173D" w:rsidRDefault="00000000">
      <w:pPr>
        <w:spacing w:after="0" w:line="276" w:lineRule="auto"/>
        <w:ind w:left="340" w:right="58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Đặc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biệt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chúng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xin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gửi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lời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cảm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thầy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Nguyễn Xuân Huy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tận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tình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giúp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đỡ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trực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chỉ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bảo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hướng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dẫn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trong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suốt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quá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trình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dự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án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.</w:t>
      </w:r>
    </w:p>
    <w:p w14:paraId="1F468D3E" w14:textId="77777777" w:rsidR="00C95588" w:rsidRPr="0011173D" w:rsidRDefault="00000000">
      <w:pPr>
        <w:spacing w:after="0" w:line="276" w:lineRule="auto"/>
        <w:ind w:left="340" w:right="340"/>
        <w:jc w:val="both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Trong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thời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gian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học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chúng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em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không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ngừng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tiếp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thêm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kiến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thức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chuyên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môn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và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cũng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học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hỏi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được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tinh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thần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nhóm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thái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độ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làm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việc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nghiêm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túc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hiệu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quả</w:t>
      </w:r>
      <w:proofErr w:type="spellEnd"/>
      <w:r w:rsidRPr="0011173D">
        <w:rPr>
          <w:rFonts w:ascii="Times  New Roman" w:eastAsia="Times" w:hAnsi="Times  New Roman" w:cs="Times New Roman"/>
          <w:bCs/>
          <w:color w:val="auto"/>
          <w:sz w:val="28"/>
          <w:szCs w:val="28"/>
        </w:rPr>
        <w:t>.</w:t>
      </w:r>
    </w:p>
    <w:p w14:paraId="70A54A7A" w14:textId="77777777" w:rsidR="00C95588" w:rsidRPr="0011173D" w:rsidRDefault="00C95588">
      <w:pPr>
        <w:spacing w:after="0" w:line="276" w:lineRule="auto"/>
        <w:ind w:left="1060" w:right="820"/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</w:p>
    <w:p w14:paraId="10272B0D" w14:textId="77777777" w:rsidR="00C95588" w:rsidRPr="0011173D" w:rsidRDefault="00C95588">
      <w:pPr>
        <w:rPr>
          <w:rFonts w:ascii="Times  New Roman" w:eastAsia="Times" w:hAnsi="Times  New Roman" w:cs="Times New Roman"/>
          <w:bCs/>
          <w:color w:val="auto"/>
          <w:sz w:val="28"/>
          <w:szCs w:val="28"/>
        </w:rPr>
      </w:pPr>
    </w:p>
    <w:bookmarkEnd w:id="1"/>
    <w:p w14:paraId="41338318" w14:textId="77777777" w:rsidR="00FF1361" w:rsidRPr="0011173D" w:rsidRDefault="00FF1361">
      <w:pPr>
        <w:rPr>
          <w:rFonts w:ascii="Times  New Roman" w:eastAsia="Times" w:hAnsi="Times  New Roman" w:cs="Times New Roman"/>
          <w:bCs/>
          <w:color w:val="4A86E8"/>
          <w:sz w:val="28"/>
          <w:szCs w:val="28"/>
        </w:rPr>
      </w:pPr>
    </w:p>
    <w:sectPr w:rsidR="00FF1361" w:rsidRPr="0011173D">
      <w:headerReference w:type="default" r:id="rId5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CE87A4" w14:textId="77777777" w:rsidR="00785E8B" w:rsidRDefault="00785E8B">
      <w:pPr>
        <w:spacing w:after="0" w:line="240" w:lineRule="auto"/>
      </w:pPr>
      <w:r>
        <w:separator/>
      </w:r>
    </w:p>
  </w:endnote>
  <w:endnote w:type="continuationSeparator" w:id="0">
    <w:p w14:paraId="67ABCC9C" w14:textId="77777777" w:rsidR="00785E8B" w:rsidRDefault="00785E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oto Sans Symbols">
    <w:altName w:val="Calibri"/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B67144" w14:textId="77777777" w:rsidR="00785E8B" w:rsidRDefault="00785E8B">
      <w:pPr>
        <w:spacing w:after="0" w:line="240" w:lineRule="auto"/>
      </w:pPr>
      <w:r>
        <w:separator/>
      </w:r>
    </w:p>
  </w:footnote>
  <w:footnote w:type="continuationSeparator" w:id="0">
    <w:p w14:paraId="06E7C0DB" w14:textId="77777777" w:rsidR="00785E8B" w:rsidRDefault="00785E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D5480" w14:textId="77777777" w:rsidR="00C95588" w:rsidRDefault="00C9558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4333F3"/>
    <w:multiLevelType w:val="multilevel"/>
    <w:tmpl w:val="3A424B02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73D14BB"/>
    <w:multiLevelType w:val="multilevel"/>
    <w:tmpl w:val="16F2946C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0923275">
    <w:abstractNumId w:val="1"/>
  </w:num>
  <w:num w:numId="2" w16cid:durableId="337539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5588"/>
    <w:rsid w:val="000A3654"/>
    <w:rsid w:val="000C60E2"/>
    <w:rsid w:val="0011173D"/>
    <w:rsid w:val="001562FD"/>
    <w:rsid w:val="00297E5B"/>
    <w:rsid w:val="003C5D28"/>
    <w:rsid w:val="00411C1A"/>
    <w:rsid w:val="00416230"/>
    <w:rsid w:val="004A2E1D"/>
    <w:rsid w:val="004C78CC"/>
    <w:rsid w:val="00543B00"/>
    <w:rsid w:val="005E69FB"/>
    <w:rsid w:val="00687486"/>
    <w:rsid w:val="00733BF0"/>
    <w:rsid w:val="007468D1"/>
    <w:rsid w:val="00785E8B"/>
    <w:rsid w:val="00796522"/>
    <w:rsid w:val="008D11B7"/>
    <w:rsid w:val="00907256"/>
    <w:rsid w:val="00913227"/>
    <w:rsid w:val="00A502DA"/>
    <w:rsid w:val="00A7490B"/>
    <w:rsid w:val="00A838FD"/>
    <w:rsid w:val="00AE1EAD"/>
    <w:rsid w:val="00B10B1C"/>
    <w:rsid w:val="00BD2F8D"/>
    <w:rsid w:val="00C142B9"/>
    <w:rsid w:val="00C260A7"/>
    <w:rsid w:val="00C477B5"/>
    <w:rsid w:val="00C95588"/>
    <w:rsid w:val="00CD317E"/>
    <w:rsid w:val="00D0783E"/>
    <w:rsid w:val="00FF1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C272028"/>
  <w15:docId w15:val="{65742442-FBC8-458E-9C0C-FD7A5B75D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3BF0"/>
    <w:rPr>
      <w:color w:val="000000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Grid">
    <w:name w:val="TableGrid"/>
    <w:rsid w:val="0076628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71" w:type="dxa"/>
        <w:bottom w:w="47" w:type="dxa"/>
        <w:right w:w="114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543B00"/>
    <w:rPr>
      <w:b/>
      <w:color w:val="00000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502DA"/>
    <w:rPr>
      <w:b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heyyoustudio.vn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hyperlink" Target="https://heyyoustudio.vn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NLeUI8WPYIbm4Bm+URzn97M8CQ==">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</go:docsCustomData>
</go:gDocsCustomXmlDataStorage>
</file>

<file path=customXml/itemProps1.xml><?xml version="1.0" encoding="utf-8"?>
<ds:datastoreItem xmlns:ds="http://schemas.openxmlformats.org/officeDocument/2006/customXml" ds:itemID="{22AE4D88-6F3E-4916-8A33-93812947C5F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94</Pages>
  <Words>10133</Words>
  <Characters>36025</Characters>
  <Application>Microsoft Office Word</Application>
  <DocSecurity>0</DocSecurity>
  <Lines>2912</Lines>
  <Paragraphs>2082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DUC MINH</dc:creator>
  <cp:lastModifiedBy>DUC MINH</cp:lastModifiedBy>
  <cp:revision>13</cp:revision>
  <dcterms:created xsi:type="dcterms:W3CDTF">2023-11-07T04:04:00Z</dcterms:created>
  <dcterms:modified xsi:type="dcterms:W3CDTF">2023-12-01T03:44:00Z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8a6cda03-a999-453a-ab06-0671c7573c0d</vt:lpwstr>
  </property>
</Properties>
</file>